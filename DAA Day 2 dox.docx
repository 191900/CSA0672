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E38085" w14:textId="689276DD" w:rsidR="008E617E" w:rsidRPr="00B94EEF" w:rsidRDefault="00B94EEF" w:rsidP="00B94E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Write a C program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to  merge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 xml:space="preserve"> sort using divide and Conquer</w:t>
      </w:r>
    </w:p>
    <w:p w14:paraId="544B51EB" w14:textId="4CB5933F" w:rsid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18C4B08B" w14:textId="6D043E76" w:rsid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PROGRAM:</w:t>
      </w:r>
    </w:p>
    <w:p w14:paraId="4D8BFB7F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&gt;</w:t>
      </w:r>
    </w:p>
    <w:p w14:paraId="0E3C1CBE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33276430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>#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define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 xml:space="preserve"> max 10</w:t>
      </w:r>
    </w:p>
    <w:p w14:paraId="093B6400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46781051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a[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>11] = { 10, 14, 19, 26, 27, 31, 33, 35, 42, 44, 0 };</w:t>
      </w:r>
    </w:p>
    <w:p w14:paraId="0716D5BC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b[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>10];</w:t>
      </w:r>
    </w:p>
    <w:p w14:paraId="12124CC4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6317A8E8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void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merging(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>int low, int mid, int high) {</w:t>
      </w:r>
    </w:p>
    <w:p w14:paraId="1DB7C4D8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int l1, l2, 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;</w:t>
      </w:r>
    </w:p>
    <w:p w14:paraId="2E074FE9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69917562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for(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 xml:space="preserve">l1 = low, l2 = mid + 1, 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 xml:space="preserve"> = low; l1 &lt;= mid &amp;&amp; l2 &lt;= high; 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++) {</w:t>
      </w:r>
    </w:p>
    <w:p w14:paraId="0C512558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   if(a[l1] &lt;= a[l2])</w:t>
      </w:r>
    </w:p>
    <w:p w14:paraId="2012544C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      b[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] = a[l1++];</w:t>
      </w:r>
    </w:p>
    <w:p w14:paraId="7A38AB57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   else</w:t>
      </w:r>
    </w:p>
    <w:p w14:paraId="6B123099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      b[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] = a[l2++];</w:t>
      </w:r>
    </w:p>
    <w:p w14:paraId="33DF517F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}</w:t>
      </w:r>
    </w:p>
    <w:p w14:paraId="19464EFA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39509E7E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while(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 xml:space="preserve">l1 &lt;= mid)    </w:t>
      </w:r>
    </w:p>
    <w:p w14:paraId="64DD2129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   b[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++] = a[l1++];</w:t>
      </w:r>
    </w:p>
    <w:p w14:paraId="124E167C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58C15ECC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while(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 xml:space="preserve">l2 &lt;= high)   </w:t>
      </w:r>
    </w:p>
    <w:p w14:paraId="0D5EAA74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   b[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++] = a[l2++];</w:t>
      </w:r>
    </w:p>
    <w:p w14:paraId="03BDDEAA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2613CDEA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for(</w:t>
      </w:r>
      <w:proofErr w:type="spellStart"/>
      <w:proofErr w:type="gramEnd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 xml:space="preserve"> = low; 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 xml:space="preserve"> &lt;= high; 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++)</w:t>
      </w:r>
    </w:p>
    <w:p w14:paraId="60CF5FA6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   a[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] = b[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];</w:t>
      </w:r>
    </w:p>
    <w:p w14:paraId="0E9554C0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>}</w:t>
      </w:r>
    </w:p>
    <w:p w14:paraId="11E0FD61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7F652B7B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void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sort(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>int low, int high) {</w:t>
      </w:r>
    </w:p>
    <w:p w14:paraId="67420531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int mid;</w:t>
      </w:r>
    </w:p>
    <w:p w14:paraId="6ACE1E36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0069EFAA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if(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>low &lt; high) {</w:t>
      </w:r>
    </w:p>
    <w:p w14:paraId="7B1BEB8D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   mid = (low + high) / 2;</w:t>
      </w:r>
    </w:p>
    <w:p w14:paraId="79287329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  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sort(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>low, mid);</w:t>
      </w:r>
    </w:p>
    <w:p w14:paraId="1FD6EC8C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  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sort(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>mid+1, high);</w:t>
      </w:r>
    </w:p>
    <w:p w14:paraId="133D8C0E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  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merging(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>low, mid, high);</w:t>
      </w:r>
    </w:p>
    <w:p w14:paraId="3B32BCB8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} else { </w:t>
      </w:r>
    </w:p>
    <w:p w14:paraId="247EAB33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   return;</w:t>
      </w:r>
    </w:p>
    <w:p w14:paraId="2A7A7A87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lastRenderedPageBreak/>
        <w:t xml:space="preserve">   }   </w:t>
      </w:r>
    </w:p>
    <w:p w14:paraId="37BB4CF5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>}</w:t>
      </w:r>
    </w:p>
    <w:p w14:paraId="27842A86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14601027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 xml:space="preserve">) { </w:t>
      </w:r>
    </w:p>
    <w:p w14:paraId="445867DB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int 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;</w:t>
      </w:r>
    </w:p>
    <w:p w14:paraId="0E952589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0ACDBE9B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printf(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>"List before sorting\n");</w:t>
      </w:r>
    </w:p>
    <w:p w14:paraId="1215FEE0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70DFA48C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for(</w:t>
      </w:r>
      <w:proofErr w:type="spellStart"/>
      <w:proofErr w:type="gramEnd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 xml:space="preserve"> &lt;= max; 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++)</w:t>
      </w:r>
    </w:p>
    <w:p w14:paraId="4EB89282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  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printf(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>"%d ", a[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]);</w:t>
      </w:r>
    </w:p>
    <w:p w14:paraId="19D9649D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43F59747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sort(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>0, max);</w:t>
      </w:r>
    </w:p>
    <w:p w14:paraId="3FB95A22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44C38DF0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printf(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>"\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nList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 xml:space="preserve"> after sorting\n");</w:t>
      </w:r>
    </w:p>
    <w:p w14:paraId="1D2903E3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4986CAD2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for(</w:t>
      </w:r>
      <w:proofErr w:type="spellStart"/>
      <w:proofErr w:type="gramEnd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 xml:space="preserve"> &lt;= max; 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++)</w:t>
      </w:r>
    </w:p>
    <w:p w14:paraId="531FAC56" w14:textId="77777777" w:rsidR="00B94EEF" w:rsidRP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  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printf(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>"%d ", a[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]);</w:t>
      </w:r>
    </w:p>
    <w:p w14:paraId="56DD1620" w14:textId="3EB95328" w:rsid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>}</w:t>
      </w:r>
    </w:p>
    <w:p w14:paraId="66B7F328" w14:textId="39F831BA" w:rsid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01989181" w14:textId="5AFA251D" w:rsid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</w:t>
      </w:r>
    </w:p>
    <w:p w14:paraId="496EAC37" w14:textId="51879C63" w:rsid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466466" wp14:editId="15FACC98">
            <wp:extent cx="3765550" cy="13525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7" t="22257" r="16574" b="35789"/>
                    <a:stretch/>
                  </pic:blipFill>
                  <pic:spPr bwMode="auto">
                    <a:xfrm>
                      <a:off x="0" y="0"/>
                      <a:ext cx="376555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77281" w14:textId="1940B853" w:rsid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62EC0C7C" w14:textId="14A7E411" w:rsidR="00B94EEF" w:rsidRDefault="00B94EEF" w:rsidP="00B94EE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07E50CB0" w14:textId="3A429CDF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Pr="00B94EEF">
        <w:rPr>
          <w:rFonts w:ascii="Times New Roman" w:hAnsi="Times New Roman" w:cs="Times New Roman"/>
          <w:sz w:val="28"/>
          <w:szCs w:val="28"/>
        </w:rPr>
        <w:t xml:space="preserve">Write a C program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to  find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 xml:space="preserve"> max-min using divide and Conquer</w:t>
      </w:r>
    </w:p>
    <w:p w14:paraId="2462D531" w14:textId="07633E47" w:rsid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</w:p>
    <w:p w14:paraId="21D391F5" w14:textId="77777777" w:rsid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PROGRAM:</w:t>
      </w:r>
    </w:p>
    <w:p w14:paraId="51670DE2" w14:textId="0763FC52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t xml:space="preserve"> </w:t>
      </w:r>
      <w:r w:rsidRPr="00B94EEF">
        <w:rPr>
          <w:rFonts w:ascii="Times New Roman" w:hAnsi="Times New Roman" w:cs="Times New Roman"/>
          <w:sz w:val="28"/>
          <w:szCs w:val="28"/>
        </w:rPr>
        <w:t>#include&lt;stdio.h&gt;</w:t>
      </w:r>
    </w:p>
    <w:p w14:paraId="798C6F84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>#include&lt;stdio.h&gt;</w:t>
      </w:r>
    </w:p>
    <w:p w14:paraId="1B9F01AF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>int max, min;</w:t>
      </w:r>
    </w:p>
    <w:p w14:paraId="3E104B40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a[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>100];</w:t>
      </w:r>
    </w:p>
    <w:p w14:paraId="1223A454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proofErr w:type="gramStart"/>
      <w:r w:rsidRPr="00B94EEF">
        <w:rPr>
          <w:rFonts w:ascii="Times New Roman" w:hAnsi="Times New Roman" w:cs="Times New Roman"/>
          <w:sz w:val="28"/>
          <w:szCs w:val="28"/>
        </w:rPr>
        <w:t>maxmin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, int j)</w:t>
      </w:r>
    </w:p>
    <w:p w14:paraId="7C63E854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lastRenderedPageBreak/>
        <w:t>{</w:t>
      </w:r>
    </w:p>
    <w:p w14:paraId="1FD4D91A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int max1, min1, mid;</w:t>
      </w:r>
    </w:p>
    <w:p w14:paraId="43997437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if(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==j)</w:t>
      </w:r>
    </w:p>
    <w:p w14:paraId="710C3D8A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7DA1D5FC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max = min = a[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];</w:t>
      </w:r>
    </w:p>
    <w:p w14:paraId="449B1251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}</w:t>
      </w:r>
    </w:p>
    <w:p w14:paraId="0C1A8B50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else</w:t>
      </w:r>
    </w:p>
    <w:p w14:paraId="715F4664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6F1C4B5C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if(</w:t>
      </w:r>
      <w:proofErr w:type="spellStart"/>
      <w:proofErr w:type="gramEnd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 xml:space="preserve"> == j-1)</w:t>
      </w:r>
    </w:p>
    <w:p w14:paraId="2B83EAF4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{</w:t>
      </w:r>
    </w:p>
    <w:p w14:paraId="7ED96715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if(a[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] &lt;a[j])</w:t>
      </w:r>
    </w:p>
    <w:p w14:paraId="755485AA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{</w:t>
      </w:r>
    </w:p>
    <w:p w14:paraId="4698C078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 max = a[j];</w:t>
      </w:r>
    </w:p>
    <w:p w14:paraId="6D1CA338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 min = a[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];</w:t>
      </w:r>
    </w:p>
    <w:p w14:paraId="7EAE7D32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}</w:t>
      </w:r>
    </w:p>
    <w:p w14:paraId="0705F010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else</w:t>
      </w:r>
    </w:p>
    <w:p w14:paraId="09D743E6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{</w:t>
      </w:r>
    </w:p>
    <w:p w14:paraId="225476DE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 max = a[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];</w:t>
      </w:r>
    </w:p>
    <w:p w14:paraId="1D60F1DA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 min = a[j];</w:t>
      </w:r>
    </w:p>
    <w:p w14:paraId="2B2AEB73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}</w:t>
      </w:r>
    </w:p>
    <w:p w14:paraId="2897578C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5106553F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else</w:t>
      </w:r>
    </w:p>
    <w:p w14:paraId="7B014559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{</w:t>
      </w:r>
    </w:p>
    <w:p w14:paraId="7ACE6402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mid = (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i+j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)/2;</w:t>
      </w:r>
    </w:p>
    <w:p w14:paraId="5ADFAA85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proofErr w:type="gramStart"/>
      <w:r w:rsidRPr="00B94EEF">
        <w:rPr>
          <w:rFonts w:ascii="Times New Roman" w:hAnsi="Times New Roman" w:cs="Times New Roman"/>
          <w:sz w:val="28"/>
          <w:szCs w:val="28"/>
        </w:rPr>
        <w:t>maxmin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, mid);</w:t>
      </w:r>
    </w:p>
    <w:p w14:paraId="519D8BA7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max1 = max; min1 = min;</w:t>
      </w:r>
    </w:p>
    <w:p w14:paraId="24036F9E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proofErr w:type="gramStart"/>
      <w:r w:rsidRPr="00B94EEF">
        <w:rPr>
          <w:rFonts w:ascii="Times New Roman" w:hAnsi="Times New Roman" w:cs="Times New Roman"/>
          <w:sz w:val="28"/>
          <w:szCs w:val="28"/>
        </w:rPr>
        <w:t>maxmin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>mid+1, j);</w:t>
      </w:r>
    </w:p>
    <w:p w14:paraId="32DDD418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lastRenderedPageBreak/>
        <w:t xml:space="preserve">  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if(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>max &lt;max1)</w:t>
      </w:r>
    </w:p>
    <w:p w14:paraId="031E7271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 max = max1;</w:t>
      </w:r>
    </w:p>
    <w:p w14:paraId="421904BC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if(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>min &gt; min1)</w:t>
      </w:r>
    </w:p>
    <w:p w14:paraId="54D7762B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  min = min1;</w:t>
      </w:r>
    </w:p>
    <w:p w14:paraId="68DD203E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062AD573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}</w:t>
      </w:r>
    </w:p>
    <w:p w14:paraId="344B57F9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>}</w:t>
      </w:r>
    </w:p>
    <w:p w14:paraId="497AB1F7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>int main ()</w:t>
      </w:r>
    </w:p>
    <w:p w14:paraId="030A27A7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>{</w:t>
      </w:r>
    </w:p>
    <w:p w14:paraId="379FD9C1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int 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num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;</w:t>
      </w:r>
    </w:p>
    <w:p w14:paraId="0A71A1C7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printf ("\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nEnter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 xml:space="preserve"> the total number of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numbers :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 xml:space="preserve"> ");</w:t>
      </w:r>
    </w:p>
    <w:p w14:paraId="4457FF8C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scanf ("%d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",&amp;</w:t>
      </w:r>
      <w:proofErr w:type="spellStart"/>
      <w:proofErr w:type="gramEnd"/>
      <w:r w:rsidRPr="00B94EEF">
        <w:rPr>
          <w:rFonts w:ascii="Times New Roman" w:hAnsi="Times New Roman" w:cs="Times New Roman"/>
          <w:sz w:val="28"/>
          <w:szCs w:val="28"/>
        </w:rPr>
        <w:t>num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);</w:t>
      </w:r>
    </w:p>
    <w:p w14:paraId="7EF376CC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printf ("Enter the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numbers :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 xml:space="preserve"> \n");</w:t>
      </w:r>
    </w:p>
    <w:p w14:paraId="5D216140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for (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=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1;i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>&lt;=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num;i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++)</w:t>
      </w:r>
    </w:p>
    <w:p w14:paraId="649CB8E0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 scanf ("%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d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",&amp;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]);</w:t>
      </w:r>
    </w:p>
    <w:p w14:paraId="6B6D6767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</w:p>
    <w:p w14:paraId="5F24C830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max =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a[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>0];</w:t>
      </w:r>
    </w:p>
    <w:p w14:paraId="2120B753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min =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a[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>0];</w:t>
      </w:r>
    </w:p>
    <w:p w14:paraId="7F25B57A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94EEF">
        <w:rPr>
          <w:rFonts w:ascii="Times New Roman" w:hAnsi="Times New Roman" w:cs="Times New Roman"/>
          <w:sz w:val="28"/>
          <w:szCs w:val="28"/>
        </w:rPr>
        <w:t>maxmin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 xml:space="preserve">1, 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num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);</w:t>
      </w:r>
    </w:p>
    <w:p w14:paraId="64B010B7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printf ("Minimum element in an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array :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 xml:space="preserve"> %d\n", min);</w:t>
      </w:r>
    </w:p>
    <w:p w14:paraId="517E1F03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printf ("Maximum element in an </w:t>
      </w:r>
      <w:proofErr w:type="gramStart"/>
      <w:r w:rsidRPr="00B94EEF">
        <w:rPr>
          <w:rFonts w:ascii="Times New Roman" w:hAnsi="Times New Roman" w:cs="Times New Roman"/>
          <w:sz w:val="28"/>
          <w:szCs w:val="28"/>
        </w:rPr>
        <w:t>array :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 xml:space="preserve"> %d\n", max);</w:t>
      </w:r>
    </w:p>
    <w:p w14:paraId="6E788A75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 return 0;</w:t>
      </w:r>
    </w:p>
    <w:p w14:paraId="0558D867" w14:textId="4C93385F" w:rsid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>}</w:t>
      </w:r>
    </w:p>
    <w:p w14:paraId="46E68295" w14:textId="142C6174" w:rsid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</w:p>
    <w:p w14:paraId="05A35205" w14:textId="62CA2B9C" w:rsid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</w:t>
      </w:r>
    </w:p>
    <w:p w14:paraId="00F7EF65" w14:textId="168EA1B0" w:rsid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F759D5" wp14:editId="697A5EAA">
            <wp:extent cx="3752850" cy="1377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51" t="22651" r="17572" b="34607"/>
                    <a:stretch/>
                  </pic:blipFill>
                  <pic:spPr bwMode="auto">
                    <a:xfrm>
                      <a:off x="0" y="0"/>
                      <a:ext cx="3752850" cy="137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D8F10" w14:textId="66C64681" w:rsid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</w:p>
    <w:p w14:paraId="5897CA78" w14:textId="59E3259E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Pr="00B94EEF">
        <w:t xml:space="preserve"> </w:t>
      </w:r>
      <w:r w:rsidRPr="00B94EEF">
        <w:rPr>
          <w:rFonts w:ascii="Times New Roman" w:hAnsi="Times New Roman" w:cs="Times New Roman"/>
          <w:sz w:val="28"/>
          <w:szCs w:val="28"/>
        </w:rPr>
        <w:t xml:space="preserve">Write a program to return all the possible subsets for a given integer array. Return the </w:t>
      </w:r>
    </w:p>
    <w:p w14:paraId="523F4345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>solution in any order.</w:t>
      </w:r>
    </w:p>
    <w:p w14:paraId="2BAA60C1" w14:textId="77777777" w:rsidR="00B94EEF" w:rsidRP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 w:rsidRPr="00B94EEF">
        <w:rPr>
          <w:rFonts w:ascii="Times New Roman" w:hAnsi="Times New Roman" w:cs="Times New Roman"/>
          <w:sz w:val="28"/>
          <w:szCs w:val="28"/>
        </w:rPr>
        <w:t xml:space="preserve">Input </w:t>
      </w:r>
      <w:proofErr w:type="spellStart"/>
      <w:r w:rsidRPr="00B94EEF">
        <w:rPr>
          <w:rFonts w:ascii="Times New Roman" w:hAnsi="Times New Roman" w:cs="Times New Roman"/>
          <w:sz w:val="28"/>
          <w:szCs w:val="28"/>
        </w:rPr>
        <w:t>nums</w:t>
      </w:r>
      <w:proofErr w:type="spellEnd"/>
      <w:r w:rsidRPr="00B94EEF">
        <w:rPr>
          <w:rFonts w:ascii="Times New Roman" w:hAnsi="Times New Roman" w:cs="Times New Roman"/>
          <w:sz w:val="28"/>
          <w:szCs w:val="28"/>
        </w:rPr>
        <w:t>= [1,2,3]</w:t>
      </w:r>
    </w:p>
    <w:p w14:paraId="5F8BC011" w14:textId="7A2715FB" w:rsid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B94EEF">
        <w:rPr>
          <w:rFonts w:ascii="Times New Roman" w:hAnsi="Times New Roman" w:cs="Times New Roman"/>
          <w:sz w:val="28"/>
          <w:szCs w:val="28"/>
        </w:rPr>
        <w:t>Output :</w:t>
      </w:r>
      <w:proofErr w:type="gramEnd"/>
      <w:r w:rsidRPr="00B94EEF">
        <w:rPr>
          <w:rFonts w:ascii="Times New Roman" w:hAnsi="Times New Roman" w:cs="Times New Roman"/>
          <w:sz w:val="28"/>
          <w:szCs w:val="28"/>
        </w:rPr>
        <w:t xml:space="preserve"> [ [], [1], [2], [3], [1,2], [1,3], [2,3], [1,2,3]]</w:t>
      </w:r>
    </w:p>
    <w:p w14:paraId="48833A7D" w14:textId="6D67B46F" w:rsid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</w:p>
    <w:p w14:paraId="3E81FD29" w14:textId="553BF0F7" w:rsidR="00B94EEF" w:rsidRDefault="00B94EEF" w:rsidP="00B94EE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PROGRAM:</w:t>
      </w:r>
    </w:p>
    <w:p w14:paraId="5B57C1C8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755B4D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755B4D">
        <w:rPr>
          <w:rFonts w:ascii="Times New Roman" w:hAnsi="Times New Roman" w:cs="Times New Roman"/>
          <w:sz w:val="28"/>
          <w:szCs w:val="28"/>
        </w:rPr>
        <w:t>&gt;</w:t>
      </w:r>
    </w:p>
    <w:p w14:paraId="50B1E9E0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char </w:t>
      </w:r>
      <w:proofErr w:type="gramStart"/>
      <w:r w:rsidRPr="00755B4D">
        <w:rPr>
          <w:rFonts w:ascii="Times New Roman" w:hAnsi="Times New Roman" w:cs="Times New Roman"/>
          <w:sz w:val="28"/>
          <w:szCs w:val="28"/>
        </w:rPr>
        <w:t>string[</w:t>
      </w:r>
      <w:proofErr w:type="gramEnd"/>
      <w:r w:rsidRPr="00755B4D">
        <w:rPr>
          <w:rFonts w:ascii="Times New Roman" w:hAnsi="Times New Roman" w:cs="Times New Roman"/>
          <w:sz w:val="28"/>
          <w:szCs w:val="28"/>
        </w:rPr>
        <w:t>50], n;</w:t>
      </w:r>
    </w:p>
    <w:p w14:paraId="54661682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void </w:t>
      </w:r>
      <w:proofErr w:type="gramStart"/>
      <w:r w:rsidRPr="00755B4D">
        <w:rPr>
          <w:rFonts w:ascii="Times New Roman" w:hAnsi="Times New Roman" w:cs="Times New Roman"/>
          <w:sz w:val="28"/>
          <w:szCs w:val="28"/>
        </w:rPr>
        <w:t>subset(</w:t>
      </w:r>
      <w:proofErr w:type="gramEnd"/>
      <w:r w:rsidRPr="00755B4D">
        <w:rPr>
          <w:rFonts w:ascii="Times New Roman" w:hAnsi="Times New Roman" w:cs="Times New Roman"/>
          <w:sz w:val="28"/>
          <w:szCs w:val="28"/>
        </w:rPr>
        <w:t>int, int, int);</w:t>
      </w:r>
    </w:p>
    <w:p w14:paraId="6B7A54C9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int </w:t>
      </w:r>
      <w:proofErr w:type="gramStart"/>
      <w:r w:rsidRPr="00755B4D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755B4D">
        <w:rPr>
          <w:rFonts w:ascii="Times New Roman" w:hAnsi="Times New Roman" w:cs="Times New Roman"/>
          <w:sz w:val="28"/>
          <w:szCs w:val="28"/>
        </w:rPr>
        <w:t>)</w:t>
      </w:r>
    </w:p>
    <w:p w14:paraId="4F13A1DF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>{</w:t>
      </w:r>
    </w:p>
    <w:p w14:paraId="3F35D5C8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755B4D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755B4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55B4D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755B4D">
        <w:rPr>
          <w:rFonts w:ascii="Times New Roman" w:hAnsi="Times New Roman" w:cs="Times New Roman"/>
          <w:sz w:val="28"/>
          <w:szCs w:val="28"/>
        </w:rPr>
        <w:t>;</w:t>
      </w:r>
    </w:p>
    <w:p w14:paraId="0F573778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755B4D">
        <w:rPr>
          <w:rFonts w:ascii="Times New Roman" w:hAnsi="Times New Roman" w:cs="Times New Roman"/>
          <w:sz w:val="28"/>
          <w:szCs w:val="28"/>
        </w:rPr>
        <w:t>printf(</w:t>
      </w:r>
      <w:proofErr w:type="gramEnd"/>
      <w:r w:rsidRPr="00755B4D">
        <w:rPr>
          <w:rFonts w:ascii="Times New Roman" w:hAnsi="Times New Roman" w:cs="Times New Roman"/>
          <w:sz w:val="28"/>
          <w:szCs w:val="28"/>
        </w:rPr>
        <w:t xml:space="preserve">"Enter the </w:t>
      </w:r>
      <w:proofErr w:type="spellStart"/>
      <w:r w:rsidRPr="00755B4D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755B4D">
        <w:rPr>
          <w:rFonts w:ascii="Times New Roman" w:hAnsi="Times New Roman" w:cs="Times New Roman"/>
          <w:sz w:val="28"/>
          <w:szCs w:val="28"/>
        </w:rPr>
        <w:t xml:space="preserve"> of main set : ");</w:t>
      </w:r>
    </w:p>
    <w:p w14:paraId="1FF7B9F5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755B4D">
        <w:rPr>
          <w:rFonts w:ascii="Times New Roman" w:hAnsi="Times New Roman" w:cs="Times New Roman"/>
          <w:sz w:val="28"/>
          <w:szCs w:val="28"/>
        </w:rPr>
        <w:t>scanf(</w:t>
      </w:r>
      <w:proofErr w:type="gramEnd"/>
      <w:r w:rsidRPr="00755B4D">
        <w:rPr>
          <w:rFonts w:ascii="Times New Roman" w:hAnsi="Times New Roman" w:cs="Times New Roman"/>
          <w:sz w:val="28"/>
          <w:szCs w:val="28"/>
        </w:rPr>
        <w:t>"%d", &amp;</w:t>
      </w:r>
      <w:proofErr w:type="spellStart"/>
      <w:r w:rsidRPr="00755B4D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755B4D">
        <w:rPr>
          <w:rFonts w:ascii="Times New Roman" w:hAnsi="Times New Roman" w:cs="Times New Roman"/>
          <w:sz w:val="28"/>
          <w:szCs w:val="28"/>
        </w:rPr>
        <w:t>);</w:t>
      </w:r>
    </w:p>
    <w:p w14:paraId="7DA5AACA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755B4D">
        <w:rPr>
          <w:rFonts w:ascii="Times New Roman" w:hAnsi="Times New Roman" w:cs="Times New Roman"/>
          <w:sz w:val="28"/>
          <w:szCs w:val="28"/>
        </w:rPr>
        <w:t>printf(</w:t>
      </w:r>
      <w:proofErr w:type="gramEnd"/>
      <w:r w:rsidRPr="00755B4D">
        <w:rPr>
          <w:rFonts w:ascii="Times New Roman" w:hAnsi="Times New Roman" w:cs="Times New Roman"/>
          <w:sz w:val="28"/>
          <w:szCs w:val="28"/>
        </w:rPr>
        <w:t>"Enter the elements of main set : ");</w:t>
      </w:r>
    </w:p>
    <w:p w14:paraId="57960FD3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755B4D">
        <w:rPr>
          <w:rFonts w:ascii="Times New Roman" w:hAnsi="Times New Roman" w:cs="Times New Roman"/>
          <w:sz w:val="28"/>
          <w:szCs w:val="28"/>
        </w:rPr>
        <w:t>scanf(</w:t>
      </w:r>
      <w:proofErr w:type="gramEnd"/>
      <w:r w:rsidRPr="00755B4D">
        <w:rPr>
          <w:rFonts w:ascii="Times New Roman" w:hAnsi="Times New Roman" w:cs="Times New Roman"/>
          <w:sz w:val="28"/>
          <w:szCs w:val="28"/>
        </w:rPr>
        <w:t>"%s", string);</w:t>
      </w:r>
    </w:p>
    <w:p w14:paraId="32EA0904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n = </w:t>
      </w:r>
      <w:proofErr w:type="spellStart"/>
      <w:r w:rsidRPr="00755B4D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755B4D">
        <w:rPr>
          <w:rFonts w:ascii="Times New Roman" w:hAnsi="Times New Roman" w:cs="Times New Roman"/>
          <w:sz w:val="28"/>
          <w:szCs w:val="28"/>
        </w:rPr>
        <w:t>;</w:t>
      </w:r>
    </w:p>
    <w:p w14:paraId="57689F7D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755B4D">
        <w:rPr>
          <w:rFonts w:ascii="Times New Roman" w:hAnsi="Times New Roman" w:cs="Times New Roman"/>
          <w:sz w:val="28"/>
          <w:szCs w:val="28"/>
        </w:rPr>
        <w:t>printf(</w:t>
      </w:r>
      <w:proofErr w:type="gramEnd"/>
      <w:r w:rsidRPr="00755B4D">
        <w:rPr>
          <w:rFonts w:ascii="Times New Roman" w:hAnsi="Times New Roman" w:cs="Times New Roman"/>
          <w:sz w:val="28"/>
          <w:szCs w:val="28"/>
        </w:rPr>
        <w:t>"The subsets are :\n");</w:t>
      </w:r>
    </w:p>
    <w:p w14:paraId="63BB71B9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for (</w:t>
      </w:r>
      <w:proofErr w:type="spellStart"/>
      <w:r w:rsidRPr="00755B4D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755B4D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755B4D">
        <w:rPr>
          <w:rFonts w:ascii="Times New Roman" w:hAnsi="Times New Roman" w:cs="Times New Roman"/>
          <w:sz w:val="28"/>
          <w:szCs w:val="28"/>
        </w:rPr>
        <w:t>1;i</w:t>
      </w:r>
      <w:proofErr w:type="gramEnd"/>
      <w:r w:rsidRPr="00755B4D">
        <w:rPr>
          <w:rFonts w:ascii="Times New Roman" w:hAnsi="Times New Roman" w:cs="Times New Roman"/>
          <w:sz w:val="28"/>
          <w:szCs w:val="28"/>
        </w:rPr>
        <w:t xml:space="preserve"> &lt;= </w:t>
      </w:r>
      <w:proofErr w:type="spellStart"/>
      <w:r w:rsidRPr="00755B4D">
        <w:rPr>
          <w:rFonts w:ascii="Times New Roman" w:hAnsi="Times New Roman" w:cs="Times New Roman"/>
          <w:sz w:val="28"/>
          <w:szCs w:val="28"/>
        </w:rPr>
        <w:t>n;i</w:t>
      </w:r>
      <w:proofErr w:type="spellEnd"/>
      <w:r w:rsidRPr="00755B4D">
        <w:rPr>
          <w:rFonts w:ascii="Times New Roman" w:hAnsi="Times New Roman" w:cs="Times New Roman"/>
          <w:sz w:val="28"/>
          <w:szCs w:val="28"/>
        </w:rPr>
        <w:t>++)</w:t>
      </w:r>
    </w:p>
    <w:p w14:paraId="2906B4F4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755B4D">
        <w:rPr>
          <w:rFonts w:ascii="Times New Roman" w:hAnsi="Times New Roman" w:cs="Times New Roman"/>
          <w:sz w:val="28"/>
          <w:szCs w:val="28"/>
        </w:rPr>
        <w:t>subset(</w:t>
      </w:r>
      <w:proofErr w:type="gramEnd"/>
      <w:r w:rsidRPr="00755B4D">
        <w:rPr>
          <w:rFonts w:ascii="Times New Roman" w:hAnsi="Times New Roman" w:cs="Times New Roman"/>
          <w:sz w:val="28"/>
          <w:szCs w:val="28"/>
        </w:rPr>
        <w:t xml:space="preserve">0, 0, </w:t>
      </w:r>
      <w:proofErr w:type="spellStart"/>
      <w:r w:rsidRPr="00755B4D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755B4D">
        <w:rPr>
          <w:rFonts w:ascii="Times New Roman" w:hAnsi="Times New Roman" w:cs="Times New Roman"/>
          <w:sz w:val="28"/>
          <w:szCs w:val="28"/>
        </w:rPr>
        <w:t>);</w:t>
      </w:r>
    </w:p>
    <w:p w14:paraId="0158B9F4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>}</w:t>
      </w:r>
    </w:p>
    <w:p w14:paraId="43E279CA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lastRenderedPageBreak/>
        <w:t xml:space="preserve">void </w:t>
      </w:r>
      <w:proofErr w:type="gramStart"/>
      <w:r w:rsidRPr="00755B4D">
        <w:rPr>
          <w:rFonts w:ascii="Times New Roman" w:hAnsi="Times New Roman" w:cs="Times New Roman"/>
          <w:sz w:val="28"/>
          <w:szCs w:val="28"/>
        </w:rPr>
        <w:t>subset(</w:t>
      </w:r>
      <w:proofErr w:type="gramEnd"/>
      <w:r w:rsidRPr="00755B4D">
        <w:rPr>
          <w:rFonts w:ascii="Times New Roman" w:hAnsi="Times New Roman" w:cs="Times New Roman"/>
          <w:sz w:val="28"/>
          <w:szCs w:val="28"/>
        </w:rPr>
        <w:t xml:space="preserve">int start, int index, int </w:t>
      </w:r>
      <w:proofErr w:type="spellStart"/>
      <w:r w:rsidRPr="00755B4D">
        <w:rPr>
          <w:rFonts w:ascii="Times New Roman" w:hAnsi="Times New Roman" w:cs="Times New Roman"/>
          <w:sz w:val="28"/>
          <w:szCs w:val="28"/>
        </w:rPr>
        <w:t>num_sub</w:t>
      </w:r>
      <w:proofErr w:type="spellEnd"/>
      <w:r w:rsidRPr="00755B4D">
        <w:rPr>
          <w:rFonts w:ascii="Times New Roman" w:hAnsi="Times New Roman" w:cs="Times New Roman"/>
          <w:sz w:val="28"/>
          <w:szCs w:val="28"/>
        </w:rPr>
        <w:t>)</w:t>
      </w:r>
    </w:p>
    <w:p w14:paraId="62672468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>{</w:t>
      </w:r>
    </w:p>
    <w:p w14:paraId="29EC8FE9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755B4D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755B4D">
        <w:rPr>
          <w:rFonts w:ascii="Times New Roman" w:hAnsi="Times New Roman" w:cs="Times New Roman"/>
          <w:sz w:val="28"/>
          <w:szCs w:val="28"/>
        </w:rPr>
        <w:t>, j;</w:t>
      </w:r>
    </w:p>
    <w:p w14:paraId="7359A739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if (index - start + </w:t>
      </w:r>
      <w:proofErr w:type="gramStart"/>
      <w:r w:rsidRPr="00755B4D">
        <w:rPr>
          <w:rFonts w:ascii="Times New Roman" w:hAnsi="Times New Roman" w:cs="Times New Roman"/>
          <w:sz w:val="28"/>
          <w:szCs w:val="28"/>
        </w:rPr>
        <w:t>1  =</w:t>
      </w:r>
      <w:proofErr w:type="gramEnd"/>
      <w:r w:rsidRPr="00755B4D">
        <w:rPr>
          <w:rFonts w:ascii="Times New Roman" w:hAnsi="Times New Roman" w:cs="Times New Roman"/>
          <w:sz w:val="28"/>
          <w:szCs w:val="28"/>
        </w:rPr>
        <w:t xml:space="preserve">=  </w:t>
      </w:r>
      <w:proofErr w:type="spellStart"/>
      <w:r w:rsidRPr="00755B4D">
        <w:rPr>
          <w:rFonts w:ascii="Times New Roman" w:hAnsi="Times New Roman" w:cs="Times New Roman"/>
          <w:sz w:val="28"/>
          <w:szCs w:val="28"/>
        </w:rPr>
        <w:t>num_sub</w:t>
      </w:r>
      <w:proofErr w:type="spellEnd"/>
      <w:r w:rsidRPr="00755B4D">
        <w:rPr>
          <w:rFonts w:ascii="Times New Roman" w:hAnsi="Times New Roman" w:cs="Times New Roman"/>
          <w:sz w:val="28"/>
          <w:szCs w:val="28"/>
        </w:rPr>
        <w:t>)</w:t>
      </w:r>
    </w:p>
    <w:p w14:paraId="51711DC8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{</w:t>
      </w:r>
    </w:p>
    <w:p w14:paraId="7B906708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spellStart"/>
      <w:r w:rsidRPr="00755B4D">
        <w:rPr>
          <w:rFonts w:ascii="Times New Roman" w:hAnsi="Times New Roman" w:cs="Times New Roman"/>
          <w:sz w:val="28"/>
          <w:szCs w:val="28"/>
        </w:rPr>
        <w:t>num_</w:t>
      </w:r>
      <w:proofErr w:type="gramStart"/>
      <w:r w:rsidRPr="00755B4D">
        <w:rPr>
          <w:rFonts w:ascii="Times New Roman" w:hAnsi="Times New Roman" w:cs="Times New Roman"/>
          <w:sz w:val="28"/>
          <w:szCs w:val="28"/>
        </w:rPr>
        <w:t>sub</w:t>
      </w:r>
      <w:proofErr w:type="spellEnd"/>
      <w:r w:rsidRPr="00755B4D">
        <w:rPr>
          <w:rFonts w:ascii="Times New Roman" w:hAnsi="Times New Roman" w:cs="Times New Roman"/>
          <w:sz w:val="28"/>
          <w:szCs w:val="28"/>
        </w:rPr>
        <w:t xml:space="preserve">  =</w:t>
      </w:r>
      <w:proofErr w:type="gramEnd"/>
      <w:r w:rsidRPr="00755B4D">
        <w:rPr>
          <w:rFonts w:ascii="Times New Roman" w:hAnsi="Times New Roman" w:cs="Times New Roman"/>
          <w:sz w:val="28"/>
          <w:szCs w:val="28"/>
        </w:rPr>
        <w:t>=  1)</w:t>
      </w:r>
    </w:p>
    <w:p w14:paraId="6DCD94E4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    {</w:t>
      </w:r>
    </w:p>
    <w:p w14:paraId="02D5D9C1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        for (</w:t>
      </w:r>
      <w:proofErr w:type="spellStart"/>
      <w:r w:rsidRPr="00755B4D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755B4D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755B4D">
        <w:rPr>
          <w:rFonts w:ascii="Times New Roman" w:hAnsi="Times New Roman" w:cs="Times New Roman"/>
          <w:sz w:val="28"/>
          <w:szCs w:val="28"/>
        </w:rPr>
        <w:t>0;i</w:t>
      </w:r>
      <w:proofErr w:type="gramEnd"/>
      <w:r w:rsidRPr="00755B4D">
        <w:rPr>
          <w:rFonts w:ascii="Times New Roman" w:hAnsi="Times New Roman" w:cs="Times New Roman"/>
          <w:sz w:val="28"/>
          <w:szCs w:val="28"/>
        </w:rPr>
        <w:t xml:space="preserve"> &lt; </w:t>
      </w:r>
      <w:proofErr w:type="spellStart"/>
      <w:r w:rsidRPr="00755B4D">
        <w:rPr>
          <w:rFonts w:ascii="Times New Roman" w:hAnsi="Times New Roman" w:cs="Times New Roman"/>
          <w:sz w:val="28"/>
          <w:szCs w:val="28"/>
        </w:rPr>
        <w:t>n;i</w:t>
      </w:r>
      <w:proofErr w:type="spellEnd"/>
      <w:r w:rsidRPr="00755B4D">
        <w:rPr>
          <w:rFonts w:ascii="Times New Roman" w:hAnsi="Times New Roman" w:cs="Times New Roman"/>
          <w:sz w:val="28"/>
          <w:szCs w:val="28"/>
        </w:rPr>
        <w:t>++)</w:t>
      </w:r>
    </w:p>
    <w:p w14:paraId="610F7C61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55B4D">
        <w:rPr>
          <w:rFonts w:ascii="Times New Roman" w:hAnsi="Times New Roman" w:cs="Times New Roman"/>
          <w:sz w:val="28"/>
          <w:szCs w:val="28"/>
        </w:rPr>
        <w:t>printf(</w:t>
      </w:r>
      <w:proofErr w:type="gramEnd"/>
      <w:r w:rsidRPr="00755B4D">
        <w:rPr>
          <w:rFonts w:ascii="Times New Roman" w:hAnsi="Times New Roman" w:cs="Times New Roman"/>
          <w:sz w:val="28"/>
          <w:szCs w:val="28"/>
        </w:rPr>
        <w:t>"%c\n", string[</w:t>
      </w:r>
      <w:proofErr w:type="spellStart"/>
      <w:r w:rsidRPr="00755B4D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755B4D">
        <w:rPr>
          <w:rFonts w:ascii="Times New Roman" w:hAnsi="Times New Roman" w:cs="Times New Roman"/>
          <w:sz w:val="28"/>
          <w:szCs w:val="28"/>
        </w:rPr>
        <w:t>]);</w:t>
      </w:r>
    </w:p>
    <w:p w14:paraId="2A238915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304EAE11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    else</w:t>
      </w:r>
    </w:p>
    <w:p w14:paraId="557887EF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    {</w:t>
      </w:r>
    </w:p>
    <w:p w14:paraId="0C03B9CA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        for (j = </w:t>
      </w:r>
      <w:proofErr w:type="spellStart"/>
      <w:proofErr w:type="gramStart"/>
      <w:r w:rsidRPr="00755B4D">
        <w:rPr>
          <w:rFonts w:ascii="Times New Roman" w:hAnsi="Times New Roman" w:cs="Times New Roman"/>
          <w:sz w:val="28"/>
          <w:szCs w:val="28"/>
        </w:rPr>
        <w:t>index;j</w:t>
      </w:r>
      <w:proofErr w:type="spellEnd"/>
      <w:proofErr w:type="gramEnd"/>
      <w:r w:rsidRPr="00755B4D">
        <w:rPr>
          <w:rFonts w:ascii="Times New Roman" w:hAnsi="Times New Roman" w:cs="Times New Roman"/>
          <w:sz w:val="28"/>
          <w:szCs w:val="28"/>
        </w:rPr>
        <w:t xml:space="preserve"> &lt; </w:t>
      </w:r>
      <w:proofErr w:type="spellStart"/>
      <w:r w:rsidRPr="00755B4D">
        <w:rPr>
          <w:rFonts w:ascii="Times New Roman" w:hAnsi="Times New Roman" w:cs="Times New Roman"/>
          <w:sz w:val="28"/>
          <w:szCs w:val="28"/>
        </w:rPr>
        <w:t>n;j</w:t>
      </w:r>
      <w:proofErr w:type="spellEnd"/>
      <w:r w:rsidRPr="00755B4D">
        <w:rPr>
          <w:rFonts w:ascii="Times New Roman" w:hAnsi="Times New Roman" w:cs="Times New Roman"/>
          <w:sz w:val="28"/>
          <w:szCs w:val="28"/>
        </w:rPr>
        <w:t>++)</w:t>
      </w:r>
    </w:p>
    <w:p w14:paraId="05FB2552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        {</w:t>
      </w:r>
    </w:p>
    <w:p w14:paraId="0ED37157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            for (</w:t>
      </w:r>
      <w:proofErr w:type="spellStart"/>
      <w:r w:rsidRPr="00755B4D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755B4D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755B4D">
        <w:rPr>
          <w:rFonts w:ascii="Times New Roman" w:hAnsi="Times New Roman" w:cs="Times New Roman"/>
          <w:sz w:val="28"/>
          <w:szCs w:val="28"/>
        </w:rPr>
        <w:t>start;i</w:t>
      </w:r>
      <w:proofErr w:type="spellEnd"/>
      <w:proofErr w:type="gramEnd"/>
      <w:r w:rsidRPr="00755B4D">
        <w:rPr>
          <w:rFonts w:ascii="Times New Roman" w:hAnsi="Times New Roman" w:cs="Times New Roman"/>
          <w:sz w:val="28"/>
          <w:szCs w:val="28"/>
        </w:rPr>
        <w:t xml:space="preserve"> &lt; </w:t>
      </w:r>
      <w:proofErr w:type="spellStart"/>
      <w:r w:rsidRPr="00755B4D">
        <w:rPr>
          <w:rFonts w:ascii="Times New Roman" w:hAnsi="Times New Roman" w:cs="Times New Roman"/>
          <w:sz w:val="28"/>
          <w:szCs w:val="28"/>
        </w:rPr>
        <w:t>index;i</w:t>
      </w:r>
      <w:proofErr w:type="spellEnd"/>
      <w:r w:rsidRPr="00755B4D">
        <w:rPr>
          <w:rFonts w:ascii="Times New Roman" w:hAnsi="Times New Roman" w:cs="Times New Roman"/>
          <w:sz w:val="28"/>
          <w:szCs w:val="28"/>
        </w:rPr>
        <w:t>++)</w:t>
      </w:r>
    </w:p>
    <w:p w14:paraId="60AFD312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gramStart"/>
      <w:r w:rsidRPr="00755B4D">
        <w:rPr>
          <w:rFonts w:ascii="Times New Roman" w:hAnsi="Times New Roman" w:cs="Times New Roman"/>
          <w:sz w:val="28"/>
          <w:szCs w:val="28"/>
        </w:rPr>
        <w:t>printf(</w:t>
      </w:r>
      <w:proofErr w:type="gramEnd"/>
      <w:r w:rsidRPr="00755B4D">
        <w:rPr>
          <w:rFonts w:ascii="Times New Roman" w:hAnsi="Times New Roman" w:cs="Times New Roman"/>
          <w:sz w:val="28"/>
          <w:szCs w:val="28"/>
        </w:rPr>
        <w:t>"%c", string[</w:t>
      </w:r>
      <w:proofErr w:type="spellStart"/>
      <w:r w:rsidRPr="00755B4D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755B4D">
        <w:rPr>
          <w:rFonts w:ascii="Times New Roman" w:hAnsi="Times New Roman" w:cs="Times New Roman"/>
          <w:sz w:val="28"/>
          <w:szCs w:val="28"/>
        </w:rPr>
        <w:t>]);</w:t>
      </w:r>
    </w:p>
    <w:p w14:paraId="544149C8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55B4D">
        <w:rPr>
          <w:rFonts w:ascii="Times New Roman" w:hAnsi="Times New Roman" w:cs="Times New Roman"/>
          <w:sz w:val="28"/>
          <w:szCs w:val="28"/>
        </w:rPr>
        <w:t>printf(</w:t>
      </w:r>
      <w:proofErr w:type="gramEnd"/>
      <w:r w:rsidRPr="00755B4D">
        <w:rPr>
          <w:rFonts w:ascii="Times New Roman" w:hAnsi="Times New Roman" w:cs="Times New Roman"/>
          <w:sz w:val="28"/>
          <w:szCs w:val="28"/>
        </w:rPr>
        <w:t>"%c\n", string[j]);</w:t>
      </w:r>
    </w:p>
    <w:p w14:paraId="67B85B3D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26912E58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        if (</w:t>
      </w:r>
      <w:proofErr w:type="gramStart"/>
      <w:r w:rsidRPr="00755B4D">
        <w:rPr>
          <w:rFonts w:ascii="Times New Roman" w:hAnsi="Times New Roman" w:cs="Times New Roman"/>
          <w:sz w:val="28"/>
          <w:szCs w:val="28"/>
        </w:rPr>
        <w:t>start !</w:t>
      </w:r>
      <w:proofErr w:type="gramEnd"/>
      <w:r w:rsidRPr="00755B4D">
        <w:rPr>
          <w:rFonts w:ascii="Times New Roman" w:hAnsi="Times New Roman" w:cs="Times New Roman"/>
          <w:sz w:val="28"/>
          <w:szCs w:val="28"/>
        </w:rPr>
        <w:t xml:space="preserve">= n - </w:t>
      </w:r>
      <w:proofErr w:type="spellStart"/>
      <w:r w:rsidRPr="00755B4D">
        <w:rPr>
          <w:rFonts w:ascii="Times New Roman" w:hAnsi="Times New Roman" w:cs="Times New Roman"/>
          <w:sz w:val="28"/>
          <w:szCs w:val="28"/>
        </w:rPr>
        <w:t>num_sub</w:t>
      </w:r>
      <w:proofErr w:type="spellEnd"/>
      <w:r w:rsidRPr="00755B4D">
        <w:rPr>
          <w:rFonts w:ascii="Times New Roman" w:hAnsi="Times New Roman" w:cs="Times New Roman"/>
          <w:sz w:val="28"/>
          <w:szCs w:val="28"/>
        </w:rPr>
        <w:t>)</w:t>
      </w:r>
    </w:p>
    <w:p w14:paraId="2AABB120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55B4D">
        <w:rPr>
          <w:rFonts w:ascii="Times New Roman" w:hAnsi="Times New Roman" w:cs="Times New Roman"/>
          <w:sz w:val="28"/>
          <w:szCs w:val="28"/>
        </w:rPr>
        <w:t>subset(</w:t>
      </w:r>
      <w:proofErr w:type="gramEnd"/>
      <w:r w:rsidRPr="00755B4D">
        <w:rPr>
          <w:rFonts w:ascii="Times New Roman" w:hAnsi="Times New Roman" w:cs="Times New Roman"/>
          <w:sz w:val="28"/>
          <w:szCs w:val="28"/>
        </w:rPr>
        <w:t xml:space="preserve">start + 1, start + 1, </w:t>
      </w:r>
      <w:proofErr w:type="spellStart"/>
      <w:r w:rsidRPr="00755B4D">
        <w:rPr>
          <w:rFonts w:ascii="Times New Roman" w:hAnsi="Times New Roman" w:cs="Times New Roman"/>
          <w:sz w:val="28"/>
          <w:szCs w:val="28"/>
        </w:rPr>
        <w:t>num_sub</w:t>
      </w:r>
      <w:proofErr w:type="spellEnd"/>
      <w:r w:rsidRPr="00755B4D">
        <w:rPr>
          <w:rFonts w:ascii="Times New Roman" w:hAnsi="Times New Roman" w:cs="Times New Roman"/>
          <w:sz w:val="28"/>
          <w:szCs w:val="28"/>
        </w:rPr>
        <w:t>);</w:t>
      </w:r>
    </w:p>
    <w:p w14:paraId="17B6D339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5BD1E6D4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E914AE7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else</w:t>
      </w:r>
    </w:p>
    <w:p w14:paraId="46F34B5F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{</w:t>
      </w:r>
    </w:p>
    <w:p w14:paraId="7E9F51FA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755B4D">
        <w:rPr>
          <w:rFonts w:ascii="Times New Roman" w:hAnsi="Times New Roman" w:cs="Times New Roman"/>
          <w:sz w:val="28"/>
          <w:szCs w:val="28"/>
        </w:rPr>
        <w:t>subset(</w:t>
      </w:r>
      <w:proofErr w:type="gramEnd"/>
      <w:r w:rsidRPr="00755B4D">
        <w:rPr>
          <w:rFonts w:ascii="Times New Roman" w:hAnsi="Times New Roman" w:cs="Times New Roman"/>
          <w:sz w:val="28"/>
          <w:szCs w:val="28"/>
        </w:rPr>
        <w:t xml:space="preserve">start, index + 1, </w:t>
      </w:r>
      <w:proofErr w:type="spellStart"/>
      <w:r w:rsidRPr="00755B4D">
        <w:rPr>
          <w:rFonts w:ascii="Times New Roman" w:hAnsi="Times New Roman" w:cs="Times New Roman"/>
          <w:sz w:val="28"/>
          <w:szCs w:val="28"/>
        </w:rPr>
        <w:t>num_sub</w:t>
      </w:r>
      <w:proofErr w:type="spellEnd"/>
      <w:r w:rsidRPr="00755B4D">
        <w:rPr>
          <w:rFonts w:ascii="Times New Roman" w:hAnsi="Times New Roman" w:cs="Times New Roman"/>
          <w:sz w:val="28"/>
          <w:szCs w:val="28"/>
        </w:rPr>
        <w:t>);</w:t>
      </w:r>
    </w:p>
    <w:p w14:paraId="4118D530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70B76588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6BEFD1B" w14:textId="77777777" w:rsidR="00755B4D" w:rsidRP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</w:p>
    <w:p w14:paraId="779817C2" w14:textId="400A9EBD" w:rsidR="00B94EEF" w:rsidRDefault="00755B4D" w:rsidP="00755B4D">
      <w:pPr>
        <w:rPr>
          <w:rFonts w:ascii="Times New Roman" w:hAnsi="Times New Roman" w:cs="Times New Roman"/>
          <w:sz w:val="28"/>
          <w:szCs w:val="28"/>
        </w:rPr>
      </w:pPr>
      <w:r w:rsidRPr="00755B4D">
        <w:rPr>
          <w:rFonts w:ascii="Times New Roman" w:hAnsi="Times New Roman" w:cs="Times New Roman"/>
          <w:sz w:val="28"/>
          <w:szCs w:val="28"/>
        </w:rPr>
        <w:t>}</w:t>
      </w:r>
    </w:p>
    <w:p w14:paraId="72788E73" w14:textId="72626DFD" w:rsid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</w:t>
      </w:r>
    </w:p>
    <w:p w14:paraId="45227B3F" w14:textId="47926B18" w:rsid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6F61A9" wp14:editId="152F02FD">
            <wp:extent cx="4114800" cy="1638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4" t="14379" r="15023" b="34804"/>
                    <a:stretch/>
                  </pic:blipFill>
                  <pic:spPr bwMode="auto">
                    <a:xfrm>
                      <a:off x="0" y="0"/>
                      <a:ext cx="411480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3409F" w14:textId="7E7309D8" w:rsidR="00755B4D" w:rsidRDefault="00755B4D" w:rsidP="00755B4D">
      <w:pPr>
        <w:rPr>
          <w:rFonts w:ascii="Times New Roman" w:hAnsi="Times New Roman" w:cs="Times New Roman"/>
          <w:sz w:val="28"/>
          <w:szCs w:val="28"/>
        </w:rPr>
      </w:pPr>
    </w:p>
    <w:p w14:paraId="37C8761B" w14:textId="50BCF2F1" w:rsidR="00755B4D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755B4D">
        <w:rPr>
          <w:rFonts w:ascii="Times New Roman" w:hAnsi="Times New Roman" w:cs="Times New Roman"/>
          <w:sz w:val="28"/>
          <w:szCs w:val="28"/>
        </w:rPr>
        <w:t>.</w:t>
      </w:r>
      <w:r w:rsidR="00755B4D" w:rsidRPr="00755B4D">
        <w:t xml:space="preserve"> </w:t>
      </w:r>
      <w:r w:rsidRPr="009764EA">
        <w:rPr>
          <w:rFonts w:ascii="Times New Roman" w:hAnsi="Times New Roman" w:cs="Times New Roman"/>
          <w:sz w:val="28"/>
          <w:szCs w:val="28"/>
        </w:rPr>
        <w:t>Write a program to find a minimum spanning tree using prims technique for the given graph</w:t>
      </w:r>
    </w:p>
    <w:p w14:paraId="2110E3DA" w14:textId="77777777" w:rsidR="009764EA" w:rsidRDefault="00755B4D" w:rsidP="009764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PROGRAM:</w:t>
      </w:r>
    </w:p>
    <w:p w14:paraId="69254D52" w14:textId="316F976C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4"/>
          <w:szCs w:val="24"/>
        </w:rPr>
        <w:t xml:space="preserve"> </w:t>
      </w:r>
      <w:r w:rsidRPr="009764EA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9764EA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>&gt;</w:t>
      </w:r>
    </w:p>
    <w:p w14:paraId="571429E4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9764EA">
        <w:rPr>
          <w:rFonts w:ascii="Times New Roman" w:hAnsi="Times New Roman" w:cs="Times New Roman"/>
          <w:sz w:val="28"/>
          <w:szCs w:val="28"/>
        </w:rPr>
        <w:t>limits.h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>&gt;</w:t>
      </w:r>
    </w:p>
    <w:p w14:paraId="3B97FE46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</w:p>
    <w:p w14:paraId="5102933A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>#</w:t>
      </w:r>
      <w:proofErr w:type="gramStart"/>
      <w:r w:rsidRPr="009764EA">
        <w:rPr>
          <w:rFonts w:ascii="Times New Roman" w:hAnsi="Times New Roman" w:cs="Times New Roman"/>
          <w:sz w:val="28"/>
          <w:szCs w:val="28"/>
        </w:rPr>
        <w:t>define</w:t>
      </w:r>
      <w:proofErr w:type="gramEnd"/>
      <w:r w:rsidRPr="009764EA">
        <w:rPr>
          <w:rFonts w:ascii="Times New Roman" w:hAnsi="Times New Roman" w:cs="Times New Roman"/>
          <w:sz w:val="28"/>
          <w:szCs w:val="28"/>
        </w:rPr>
        <w:t xml:space="preserve"> V 5</w:t>
      </w:r>
    </w:p>
    <w:p w14:paraId="6AD70311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</w:p>
    <w:p w14:paraId="559D8BB3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proofErr w:type="gramStart"/>
      <w:r w:rsidRPr="009764EA">
        <w:rPr>
          <w:rFonts w:ascii="Times New Roman" w:hAnsi="Times New Roman" w:cs="Times New Roman"/>
          <w:sz w:val="28"/>
          <w:szCs w:val="28"/>
        </w:rPr>
        <w:t>minKey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764EA">
        <w:rPr>
          <w:rFonts w:ascii="Times New Roman" w:hAnsi="Times New Roman" w:cs="Times New Roman"/>
          <w:sz w:val="28"/>
          <w:szCs w:val="28"/>
        </w:rPr>
        <w:t xml:space="preserve">int key[], bool </w:t>
      </w:r>
      <w:proofErr w:type="spellStart"/>
      <w:r w:rsidRPr="009764EA">
        <w:rPr>
          <w:rFonts w:ascii="Times New Roman" w:hAnsi="Times New Roman" w:cs="Times New Roman"/>
          <w:sz w:val="28"/>
          <w:szCs w:val="28"/>
        </w:rPr>
        <w:t>mstSet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>[]) {</w:t>
      </w:r>
    </w:p>
    <w:p w14:paraId="18053ADB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int min = INT_MAX, </w:t>
      </w:r>
      <w:proofErr w:type="spellStart"/>
      <w:r w:rsidRPr="009764EA">
        <w:rPr>
          <w:rFonts w:ascii="Times New Roman" w:hAnsi="Times New Roman" w:cs="Times New Roman"/>
          <w:sz w:val="28"/>
          <w:szCs w:val="28"/>
        </w:rPr>
        <w:t>minIndex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>;</w:t>
      </w:r>
    </w:p>
    <w:p w14:paraId="1BAF9B75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for (int v = 0; v &lt; V; v++)</w:t>
      </w:r>
    </w:p>
    <w:p w14:paraId="3AEB9E50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spellStart"/>
      <w:r w:rsidRPr="009764EA">
        <w:rPr>
          <w:rFonts w:ascii="Times New Roman" w:hAnsi="Times New Roman" w:cs="Times New Roman"/>
          <w:sz w:val="28"/>
          <w:szCs w:val="28"/>
        </w:rPr>
        <w:t>mstSet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>[v] == false &amp;&amp; key[v] &lt; min)</w:t>
      </w:r>
    </w:p>
    <w:p w14:paraId="7C252F7C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        min = key[v], </w:t>
      </w:r>
      <w:proofErr w:type="spellStart"/>
      <w:r w:rsidRPr="009764EA">
        <w:rPr>
          <w:rFonts w:ascii="Times New Roman" w:hAnsi="Times New Roman" w:cs="Times New Roman"/>
          <w:sz w:val="28"/>
          <w:szCs w:val="28"/>
        </w:rPr>
        <w:t>minIndex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 xml:space="preserve"> = v;</w:t>
      </w:r>
    </w:p>
    <w:p w14:paraId="399BB2BD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return </w:t>
      </w:r>
      <w:proofErr w:type="spellStart"/>
      <w:r w:rsidRPr="009764EA">
        <w:rPr>
          <w:rFonts w:ascii="Times New Roman" w:hAnsi="Times New Roman" w:cs="Times New Roman"/>
          <w:sz w:val="28"/>
          <w:szCs w:val="28"/>
        </w:rPr>
        <w:t>minIndex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>;</w:t>
      </w:r>
    </w:p>
    <w:p w14:paraId="2524DEE5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>}</w:t>
      </w:r>
    </w:p>
    <w:p w14:paraId="1287AFB1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</w:p>
    <w:p w14:paraId="7A6BCB20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proofErr w:type="gramStart"/>
      <w:r w:rsidRPr="009764EA">
        <w:rPr>
          <w:rFonts w:ascii="Times New Roman" w:hAnsi="Times New Roman" w:cs="Times New Roman"/>
          <w:sz w:val="28"/>
          <w:szCs w:val="28"/>
        </w:rPr>
        <w:t>printMST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764EA">
        <w:rPr>
          <w:rFonts w:ascii="Times New Roman" w:hAnsi="Times New Roman" w:cs="Times New Roman"/>
          <w:sz w:val="28"/>
          <w:szCs w:val="28"/>
        </w:rPr>
        <w:t>int parent[], int graph[V][V]) {</w:t>
      </w:r>
    </w:p>
    <w:p w14:paraId="145C82D0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9764EA">
        <w:rPr>
          <w:rFonts w:ascii="Times New Roman" w:hAnsi="Times New Roman" w:cs="Times New Roman"/>
          <w:sz w:val="28"/>
          <w:szCs w:val="28"/>
        </w:rPr>
        <w:t>printf(</w:t>
      </w:r>
      <w:proofErr w:type="gramEnd"/>
      <w:r w:rsidRPr="009764EA">
        <w:rPr>
          <w:rFonts w:ascii="Times New Roman" w:hAnsi="Times New Roman" w:cs="Times New Roman"/>
          <w:sz w:val="28"/>
          <w:szCs w:val="28"/>
        </w:rPr>
        <w:t>"Edge \</w:t>
      </w:r>
      <w:proofErr w:type="spellStart"/>
      <w:r w:rsidRPr="009764EA">
        <w:rPr>
          <w:rFonts w:ascii="Times New Roman" w:hAnsi="Times New Roman" w:cs="Times New Roman"/>
          <w:sz w:val="28"/>
          <w:szCs w:val="28"/>
        </w:rPr>
        <w:t>tWeight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>\n");</w:t>
      </w:r>
    </w:p>
    <w:p w14:paraId="3C132687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lastRenderedPageBreak/>
        <w:t xml:space="preserve">    for (int </w:t>
      </w:r>
      <w:proofErr w:type="spellStart"/>
      <w:r w:rsidRPr="009764EA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 xml:space="preserve"> = 1; </w:t>
      </w:r>
      <w:proofErr w:type="spellStart"/>
      <w:r w:rsidRPr="009764EA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 xml:space="preserve"> &lt; V; </w:t>
      </w:r>
      <w:proofErr w:type="spellStart"/>
      <w:r w:rsidRPr="009764EA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>++)</w:t>
      </w:r>
    </w:p>
    <w:p w14:paraId="45B9CF07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9764EA">
        <w:rPr>
          <w:rFonts w:ascii="Times New Roman" w:hAnsi="Times New Roman" w:cs="Times New Roman"/>
          <w:sz w:val="28"/>
          <w:szCs w:val="28"/>
        </w:rPr>
        <w:t>printf(</w:t>
      </w:r>
      <w:proofErr w:type="gramEnd"/>
      <w:r w:rsidRPr="009764EA">
        <w:rPr>
          <w:rFonts w:ascii="Times New Roman" w:hAnsi="Times New Roman" w:cs="Times New Roman"/>
          <w:sz w:val="28"/>
          <w:szCs w:val="28"/>
        </w:rPr>
        <w:t>"%d - %d \</w:t>
      </w:r>
      <w:proofErr w:type="spellStart"/>
      <w:r w:rsidRPr="009764EA">
        <w:rPr>
          <w:rFonts w:ascii="Times New Roman" w:hAnsi="Times New Roman" w:cs="Times New Roman"/>
          <w:sz w:val="28"/>
          <w:szCs w:val="28"/>
        </w:rPr>
        <w:t>t%d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 xml:space="preserve"> \n", parent[</w:t>
      </w:r>
      <w:proofErr w:type="spellStart"/>
      <w:r w:rsidRPr="009764EA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 xml:space="preserve">], </w:t>
      </w:r>
      <w:proofErr w:type="spellStart"/>
      <w:r w:rsidRPr="009764EA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>, graph[</w:t>
      </w:r>
      <w:proofErr w:type="spellStart"/>
      <w:r w:rsidRPr="009764EA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>][parent[</w:t>
      </w:r>
      <w:proofErr w:type="spellStart"/>
      <w:r w:rsidRPr="009764EA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>]]);</w:t>
      </w:r>
    </w:p>
    <w:p w14:paraId="04480C0C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>}</w:t>
      </w:r>
    </w:p>
    <w:p w14:paraId="5B02ED4B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</w:p>
    <w:p w14:paraId="1A563449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proofErr w:type="gramStart"/>
      <w:r w:rsidRPr="009764EA">
        <w:rPr>
          <w:rFonts w:ascii="Times New Roman" w:hAnsi="Times New Roman" w:cs="Times New Roman"/>
          <w:sz w:val="28"/>
          <w:szCs w:val="28"/>
        </w:rPr>
        <w:t>primMST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764EA">
        <w:rPr>
          <w:rFonts w:ascii="Times New Roman" w:hAnsi="Times New Roman" w:cs="Times New Roman"/>
          <w:sz w:val="28"/>
          <w:szCs w:val="28"/>
        </w:rPr>
        <w:t>int graph[V][V]) {</w:t>
      </w:r>
    </w:p>
    <w:p w14:paraId="7820866B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int parent[V];</w:t>
      </w:r>
    </w:p>
    <w:p w14:paraId="12D1B607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int key[V];</w:t>
      </w:r>
    </w:p>
    <w:p w14:paraId="1240E776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bool </w:t>
      </w:r>
      <w:proofErr w:type="spellStart"/>
      <w:r w:rsidRPr="009764EA">
        <w:rPr>
          <w:rFonts w:ascii="Times New Roman" w:hAnsi="Times New Roman" w:cs="Times New Roman"/>
          <w:sz w:val="28"/>
          <w:szCs w:val="28"/>
        </w:rPr>
        <w:t>mstSet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>[V];</w:t>
      </w:r>
    </w:p>
    <w:p w14:paraId="5EFC6731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for (int </w:t>
      </w:r>
      <w:proofErr w:type="spellStart"/>
      <w:r w:rsidRPr="009764EA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9764EA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 xml:space="preserve"> &lt; V; </w:t>
      </w:r>
      <w:proofErr w:type="spellStart"/>
      <w:r w:rsidRPr="009764EA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>++)</w:t>
      </w:r>
    </w:p>
    <w:p w14:paraId="140FAE07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    key[</w:t>
      </w:r>
      <w:proofErr w:type="spellStart"/>
      <w:r w:rsidRPr="009764EA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 xml:space="preserve">] = INT_MAX, </w:t>
      </w:r>
      <w:proofErr w:type="spellStart"/>
      <w:r w:rsidRPr="009764EA">
        <w:rPr>
          <w:rFonts w:ascii="Times New Roman" w:hAnsi="Times New Roman" w:cs="Times New Roman"/>
          <w:sz w:val="28"/>
          <w:szCs w:val="28"/>
        </w:rPr>
        <w:t>mstSet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9764EA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>] = false;</w:t>
      </w:r>
    </w:p>
    <w:p w14:paraId="3893F33F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9764EA">
        <w:rPr>
          <w:rFonts w:ascii="Times New Roman" w:hAnsi="Times New Roman" w:cs="Times New Roman"/>
          <w:sz w:val="28"/>
          <w:szCs w:val="28"/>
        </w:rPr>
        <w:t>key[</w:t>
      </w:r>
      <w:proofErr w:type="gramEnd"/>
      <w:r w:rsidRPr="009764EA">
        <w:rPr>
          <w:rFonts w:ascii="Times New Roman" w:hAnsi="Times New Roman" w:cs="Times New Roman"/>
          <w:sz w:val="28"/>
          <w:szCs w:val="28"/>
        </w:rPr>
        <w:t>0] = 0;</w:t>
      </w:r>
    </w:p>
    <w:p w14:paraId="1EE79447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9764EA">
        <w:rPr>
          <w:rFonts w:ascii="Times New Roman" w:hAnsi="Times New Roman" w:cs="Times New Roman"/>
          <w:sz w:val="28"/>
          <w:szCs w:val="28"/>
        </w:rPr>
        <w:t>parent[</w:t>
      </w:r>
      <w:proofErr w:type="gramEnd"/>
      <w:r w:rsidRPr="009764EA">
        <w:rPr>
          <w:rFonts w:ascii="Times New Roman" w:hAnsi="Times New Roman" w:cs="Times New Roman"/>
          <w:sz w:val="28"/>
          <w:szCs w:val="28"/>
        </w:rPr>
        <w:t>0] = -1;</w:t>
      </w:r>
    </w:p>
    <w:p w14:paraId="353019D9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for (int count = 0; count &lt; V - 1; count++) {</w:t>
      </w:r>
    </w:p>
    <w:p w14:paraId="115C5A33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    int u = </w:t>
      </w:r>
      <w:proofErr w:type="spellStart"/>
      <w:proofErr w:type="gramStart"/>
      <w:r w:rsidRPr="009764EA">
        <w:rPr>
          <w:rFonts w:ascii="Times New Roman" w:hAnsi="Times New Roman" w:cs="Times New Roman"/>
          <w:sz w:val="28"/>
          <w:szCs w:val="28"/>
        </w:rPr>
        <w:t>minKey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764EA">
        <w:rPr>
          <w:rFonts w:ascii="Times New Roman" w:hAnsi="Times New Roman" w:cs="Times New Roman"/>
          <w:sz w:val="28"/>
          <w:szCs w:val="28"/>
        </w:rPr>
        <w:t xml:space="preserve">key, </w:t>
      </w:r>
      <w:proofErr w:type="spellStart"/>
      <w:r w:rsidRPr="009764EA">
        <w:rPr>
          <w:rFonts w:ascii="Times New Roman" w:hAnsi="Times New Roman" w:cs="Times New Roman"/>
          <w:sz w:val="28"/>
          <w:szCs w:val="28"/>
        </w:rPr>
        <w:t>mstSet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>);</w:t>
      </w:r>
    </w:p>
    <w:p w14:paraId="1EFD0B21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9764EA">
        <w:rPr>
          <w:rFonts w:ascii="Times New Roman" w:hAnsi="Times New Roman" w:cs="Times New Roman"/>
          <w:sz w:val="28"/>
          <w:szCs w:val="28"/>
        </w:rPr>
        <w:t>mstSet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>[u] = true;</w:t>
      </w:r>
    </w:p>
    <w:p w14:paraId="6CA0B818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    for (int v = 0; v &lt; V; v++)</w:t>
      </w:r>
    </w:p>
    <w:p w14:paraId="6CC35904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        if (graph[u][v] &amp;&amp; </w:t>
      </w:r>
      <w:proofErr w:type="spellStart"/>
      <w:r w:rsidRPr="009764EA">
        <w:rPr>
          <w:rFonts w:ascii="Times New Roman" w:hAnsi="Times New Roman" w:cs="Times New Roman"/>
          <w:sz w:val="28"/>
          <w:szCs w:val="28"/>
        </w:rPr>
        <w:t>mstSet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>[v] == false &amp;&amp; graph[u][v] &lt; key[v])</w:t>
      </w:r>
    </w:p>
    <w:p w14:paraId="1D3AE8AA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            parent[v] = u, key[v] = graph[u][v];</w:t>
      </w:r>
    </w:p>
    <w:p w14:paraId="77FC7F1F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CA5BF66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9764EA">
        <w:rPr>
          <w:rFonts w:ascii="Times New Roman" w:hAnsi="Times New Roman" w:cs="Times New Roman"/>
          <w:sz w:val="28"/>
          <w:szCs w:val="28"/>
        </w:rPr>
        <w:t>printMST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764EA">
        <w:rPr>
          <w:rFonts w:ascii="Times New Roman" w:hAnsi="Times New Roman" w:cs="Times New Roman"/>
          <w:sz w:val="28"/>
          <w:szCs w:val="28"/>
        </w:rPr>
        <w:t>parent, graph);</w:t>
      </w:r>
    </w:p>
    <w:p w14:paraId="6DAC7EB3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>}</w:t>
      </w:r>
    </w:p>
    <w:p w14:paraId="0D858048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</w:p>
    <w:p w14:paraId="55970952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9764EA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9764EA">
        <w:rPr>
          <w:rFonts w:ascii="Times New Roman" w:hAnsi="Times New Roman" w:cs="Times New Roman"/>
          <w:sz w:val="28"/>
          <w:szCs w:val="28"/>
        </w:rPr>
        <w:t>) {</w:t>
      </w:r>
    </w:p>
    <w:p w14:paraId="1E4D6D5A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int graph[V][V] = {{0, 2, 0, 6, 0},</w:t>
      </w:r>
    </w:p>
    <w:p w14:paraId="1B68D204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                   {2, 0, 3, 8, 5},</w:t>
      </w:r>
    </w:p>
    <w:p w14:paraId="1F4D9F66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                   {0, 3, 0, 0, 7},</w:t>
      </w:r>
    </w:p>
    <w:p w14:paraId="7FE8CB84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                   {6, 8, 0, 0, 9},</w:t>
      </w:r>
    </w:p>
    <w:p w14:paraId="20D48163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{0, 5, 7, 9, 0}};</w:t>
      </w:r>
    </w:p>
    <w:p w14:paraId="13748550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9764EA">
        <w:rPr>
          <w:rFonts w:ascii="Times New Roman" w:hAnsi="Times New Roman" w:cs="Times New Roman"/>
          <w:sz w:val="28"/>
          <w:szCs w:val="28"/>
        </w:rPr>
        <w:t>primMST</w:t>
      </w:r>
      <w:proofErr w:type="spellEnd"/>
      <w:r w:rsidRPr="009764EA">
        <w:rPr>
          <w:rFonts w:ascii="Times New Roman" w:hAnsi="Times New Roman" w:cs="Times New Roman"/>
          <w:sz w:val="28"/>
          <w:szCs w:val="28"/>
        </w:rPr>
        <w:t>(graph);</w:t>
      </w:r>
    </w:p>
    <w:p w14:paraId="782B1970" w14:textId="77777777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4936988D" w14:textId="0CD02552" w:rsidR="00755B4D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>}</w:t>
      </w:r>
    </w:p>
    <w:p w14:paraId="28347ADB" w14:textId="0059E2A7" w:rsid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</w:p>
    <w:p w14:paraId="1358D1E6" w14:textId="6FC5F81A" w:rsid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</w:t>
      </w:r>
    </w:p>
    <w:p w14:paraId="18CBE287" w14:textId="627A0936" w:rsid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81E055" wp14:editId="1A5CD103">
            <wp:extent cx="4711700" cy="1301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8" t="27969" r="11035" b="31652"/>
                    <a:stretch/>
                  </pic:blipFill>
                  <pic:spPr bwMode="auto">
                    <a:xfrm>
                      <a:off x="0" y="0"/>
                      <a:ext cx="4711700" cy="130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0558C" w14:textId="339EE282" w:rsid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</w:p>
    <w:p w14:paraId="42EB47C6" w14:textId="7DD44604" w:rsidR="009764EA" w:rsidRP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Pr="009764EA">
        <w:t xml:space="preserve"> </w:t>
      </w:r>
      <w:r w:rsidRPr="009764EA">
        <w:rPr>
          <w:rFonts w:ascii="Times New Roman" w:hAnsi="Times New Roman" w:cs="Times New Roman"/>
          <w:sz w:val="28"/>
          <w:szCs w:val="28"/>
        </w:rPr>
        <w:t>Write a program to compute container loader Problem for the given values and estimate time complexity.</w:t>
      </w:r>
    </w:p>
    <w:p w14:paraId="76E511B2" w14:textId="538EF692" w:rsid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 w:rsidRPr="009764EA">
        <w:rPr>
          <w:rFonts w:ascii="Times New Roman" w:hAnsi="Times New Roman" w:cs="Times New Roman"/>
          <w:sz w:val="28"/>
          <w:szCs w:val="28"/>
        </w:rPr>
        <w:t>N=8 be total no of containers having weights (w1, w2, w</w:t>
      </w:r>
      <w:proofErr w:type="gramStart"/>
      <w:r w:rsidRPr="009764EA">
        <w:rPr>
          <w:rFonts w:ascii="Times New Roman" w:hAnsi="Times New Roman" w:cs="Times New Roman"/>
          <w:sz w:val="28"/>
          <w:szCs w:val="28"/>
        </w:rPr>
        <w:t>3,…</w:t>
      </w:r>
      <w:proofErr w:type="gramEnd"/>
      <w:r w:rsidRPr="009764EA">
        <w:rPr>
          <w:rFonts w:ascii="Times New Roman" w:hAnsi="Times New Roman" w:cs="Times New Roman"/>
          <w:sz w:val="28"/>
          <w:szCs w:val="28"/>
        </w:rPr>
        <w:t>w8) = [ 50, 100, 30, 80, 90, 200, 150, 20 ].   Capacity value = 100</w:t>
      </w:r>
    </w:p>
    <w:p w14:paraId="2E962744" w14:textId="516D2894" w:rsid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</w:p>
    <w:p w14:paraId="63BA9D8A" w14:textId="16160BCA" w:rsidR="009764EA" w:rsidRDefault="009764EA" w:rsidP="009764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PROGRAM:</w:t>
      </w:r>
    </w:p>
    <w:p w14:paraId="0125EE1E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3D21D4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3D21D4">
        <w:rPr>
          <w:rFonts w:ascii="Times New Roman" w:hAnsi="Times New Roman" w:cs="Times New Roman"/>
          <w:sz w:val="28"/>
          <w:szCs w:val="28"/>
        </w:rPr>
        <w:t>&gt;</w:t>
      </w:r>
    </w:p>
    <w:p w14:paraId="272CB6FD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3D21D4">
        <w:rPr>
          <w:rFonts w:ascii="Times New Roman" w:hAnsi="Times New Roman" w:cs="Times New Roman"/>
          <w:sz w:val="28"/>
          <w:szCs w:val="28"/>
        </w:rPr>
        <w:t>stdlib.h</w:t>
      </w:r>
      <w:proofErr w:type="spellEnd"/>
      <w:r w:rsidRPr="003D21D4">
        <w:rPr>
          <w:rFonts w:ascii="Times New Roman" w:hAnsi="Times New Roman" w:cs="Times New Roman"/>
          <w:sz w:val="28"/>
          <w:szCs w:val="28"/>
        </w:rPr>
        <w:t>&gt;</w:t>
      </w:r>
    </w:p>
    <w:p w14:paraId="7974C354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</w:p>
    <w:p w14:paraId="0F76546F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>#</w:t>
      </w:r>
      <w:proofErr w:type="gramStart"/>
      <w:r w:rsidRPr="003D21D4">
        <w:rPr>
          <w:rFonts w:ascii="Times New Roman" w:hAnsi="Times New Roman" w:cs="Times New Roman"/>
          <w:sz w:val="28"/>
          <w:szCs w:val="28"/>
        </w:rPr>
        <w:t>define</w:t>
      </w:r>
      <w:proofErr w:type="gramEnd"/>
      <w:r w:rsidRPr="003D21D4">
        <w:rPr>
          <w:rFonts w:ascii="Times New Roman" w:hAnsi="Times New Roman" w:cs="Times New Roman"/>
          <w:sz w:val="28"/>
          <w:szCs w:val="28"/>
        </w:rPr>
        <w:t xml:space="preserve"> MAX_ITEMS 100</w:t>
      </w:r>
    </w:p>
    <w:p w14:paraId="4991D933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>#</w:t>
      </w:r>
      <w:proofErr w:type="gramStart"/>
      <w:r w:rsidRPr="003D21D4">
        <w:rPr>
          <w:rFonts w:ascii="Times New Roman" w:hAnsi="Times New Roman" w:cs="Times New Roman"/>
          <w:sz w:val="28"/>
          <w:szCs w:val="28"/>
        </w:rPr>
        <w:t>define</w:t>
      </w:r>
      <w:proofErr w:type="gramEnd"/>
      <w:r w:rsidRPr="003D21D4">
        <w:rPr>
          <w:rFonts w:ascii="Times New Roman" w:hAnsi="Times New Roman" w:cs="Times New Roman"/>
          <w:sz w:val="28"/>
          <w:szCs w:val="28"/>
        </w:rPr>
        <w:t xml:space="preserve"> MAX_WEIGHT 100</w:t>
      </w:r>
    </w:p>
    <w:p w14:paraId="7B46602D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</w:p>
    <w:p w14:paraId="55E498B4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3D21D4">
        <w:rPr>
          <w:rFonts w:ascii="Times New Roman" w:hAnsi="Times New Roman" w:cs="Times New Roman"/>
          <w:sz w:val="28"/>
          <w:szCs w:val="28"/>
        </w:rPr>
        <w:t>weight[</w:t>
      </w:r>
      <w:proofErr w:type="gramEnd"/>
      <w:r w:rsidRPr="003D21D4">
        <w:rPr>
          <w:rFonts w:ascii="Times New Roman" w:hAnsi="Times New Roman" w:cs="Times New Roman"/>
          <w:sz w:val="28"/>
          <w:szCs w:val="28"/>
        </w:rPr>
        <w:t>MAX_ITEMS];</w:t>
      </w:r>
    </w:p>
    <w:p w14:paraId="3DC3230F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3D21D4">
        <w:rPr>
          <w:rFonts w:ascii="Times New Roman" w:hAnsi="Times New Roman" w:cs="Times New Roman"/>
          <w:sz w:val="28"/>
          <w:szCs w:val="28"/>
        </w:rPr>
        <w:t>value[</w:t>
      </w:r>
      <w:proofErr w:type="gramEnd"/>
      <w:r w:rsidRPr="003D21D4">
        <w:rPr>
          <w:rFonts w:ascii="Times New Roman" w:hAnsi="Times New Roman" w:cs="Times New Roman"/>
          <w:sz w:val="28"/>
          <w:szCs w:val="28"/>
        </w:rPr>
        <w:t>MAX_ITEMS];</w:t>
      </w:r>
    </w:p>
    <w:p w14:paraId="0224BEFC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proofErr w:type="gramStart"/>
      <w:r w:rsidRPr="003D21D4">
        <w:rPr>
          <w:rFonts w:ascii="Times New Roman" w:hAnsi="Times New Roman" w:cs="Times New Roman"/>
          <w:sz w:val="28"/>
          <w:szCs w:val="28"/>
        </w:rPr>
        <w:t>dp</w:t>
      </w:r>
      <w:proofErr w:type="spellEnd"/>
      <w:r w:rsidRPr="003D21D4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3D21D4">
        <w:rPr>
          <w:rFonts w:ascii="Times New Roman" w:hAnsi="Times New Roman" w:cs="Times New Roman"/>
          <w:sz w:val="28"/>
          <w:szCs w:val="28"/>
        </w:rPr>
        <w:t>MAX_ITEMS][MAX_WEIGHT];</w:t>
      </w:r>
    </w:p>
    <w:p w14:paraId="56BF766E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</w:p>
    <w:p w14:paraId="0A2F2C3D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3D21D4">
        <w:rPr>
          <w:rFonts w:ascii="Times New Roman" w:hAnsi="Times New Roman" w:cs="Times New Roman"/>
          <w:sz w:val="28"/>
          <w:szCs w:val="28"/>
        </w:rPr>
        <w:t>max(</w:t>
      </w:r>
      <w:proofErr w:type="gramEnd"/>
      <w:r w:rsidRPr="003D21D4">
        <w:rPr>
          <w:rFonts w:ascii="Times New Roman" w:hAnsi="Times New Roman" w:cs="Times New Roman"/>
          <w:sz w:val="28"/>
          <w:szCs w:val="28"/>
        </w:rPr>
        <w:t>int a, int b) {</w:t>
      </w:r>
    </w:p>
    <w:p w14:paraId="4EC0D535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lastRenderedPageBreak/>
        <w:t xml:space="preserve">  return (a &gt; b</w:t>
      </w:r>
      <w:proofErr w:type="gramStart"/>
      <w:r w:rsidRPr="003D21D4">
        <w:rPr>
          <w:rFonts w:ascii="Times New Roman" w:hAnsi="Times New Roman" w:cs="Times New Roman"/>
          <w:sz w:val="28"/>
          <w:szCs w:val="28"/>
        </w:rPr>
        <w:t>) ?</w:t>
      </w:r>
      <w:proofErr w:type="gramEnd"/>
      <w:r w:rsidRPr="003D21D4">
        <w:rPr>
          <w:rFonts w:ascii="Times New Roman" w:hAnsi="Times New Roman" w:cs="Times New Roman"/>
          <w:sz w:val="28"/>
          <w:szCs w:val="28"/>
        </w:rPr>
        <w:t xml:space="preserve"> a : b;</w:t>
      </w:r>
    </w:p>
    <w:p w14:paraId="56C0432B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>}</w:t>
      </w:r>
    </w:p>
    <w:p w14:paraId="28DDBE8F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</w:p>
    <w:p w14:paraId="5DE44A0A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3D21D4">
        <w:rPr>
          <w:rFonts w:ascii="Times New Roman" w:hAnsi="Times New Roman" w:cs="Times New Roman"/>
          <w:sz w:val="28"/>
          <w:szCs w:val="28"/>
        </w:rPr>
        <w:t>knapsack(</w:t>
      </w:r>
      <w:proofErr w:type="gramEnd"/>
      <w:r w:rsidRPr="003D21D4">
        <w:rPr>
          <w:rFonts w:ascii="Times New Roman" w:hAnsi="Times New Roman" w:cs="Times New Roman"/>
          <w:sz w:val="28"/>
          <w:szCs w:val="28"/>
        </w:rPr>
        <w:t>int n, int w) {</w:t>
      </w:r>
    </w:p>
    <w:p w14:paraId="19F95686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  int </w:t>
      </w:r>
      <w:proofErr w:type="spellStart"/>
      <w:r w:rsidRPr="003D21D4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3D21D4">
        <w:rPr>
          <w:rFonts w:ascii="Times New Roman" w:hAnsi="Times New Roman" w:cs="Times New Roman"/>
          <w:sz w:val="28"/>
          <w:szCs w:val="28"/>
        </w:rPr>
        <w:t>, j;</w:t>
      </w:r>
    </w:p>
    <w:p w14:paraId="0D7913F2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  for (</w:t>
      </w:r>
      <w:proofErr w:type="spellStart"/>
      <w:r w:rsidRPr="003D21D4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3D21D4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3D21D4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3D21D4">
        <w:rPr>
          <w:rFonts w:ascii="Times New Roman" w:hAnsi="Times New Roman" w:cs="Times New Roman"/>
          <w:sz w:val="28"/>
          <w:szCs w:val="28"/>
        </w:rPr>
        <w:t xml:space="preserve"> &lt;= n; </w:t>
      </w:r>
      <w:proofErr w:type="spellStart"/>
      <w:r w:rsidRPr="003D21D4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3D21D4">
        <w:rPr>
          <w:rFonts w:ascii="Times New Roman" w:hAnsi="Times New Roman" w:cs="Times New Roman"/>
          <w:sz w:val="28"/>
          <w:szCs w:val="28"/>
        </w:rPr>
        <w:t>++) {</w:t>
      </w:r>
    </w:p>
    <w:p w14:paraId="78FEE667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    for (j = 0; j &lt;= w; </w:t>
      </w:r>
      <w:proofErr w:type="spellStart"/>
      <w:r w:rsidRPr="003D21D4">
        <w:rPr>
          <w:rFonts w:ascii="Times New Roman" w:hAnsi="Times New Roman" w:cs="Times New Roman"/>
          <w:sz w:val="28"/>
          <w:szCs w:val="28"/>
        </w:rPr>
        <w:t>j++</w:t>
      </w:r>
      <w:proofErr w:type="spellEnd"/>
      <w:r w:rsidRPr="003D21D4">
        <w:rPr>
          <w:rFonts w:ascii="Times New Roman" w:hAnsi="Times New Roman" w:cs="Times New Roman"/>
          <w:sz w:val="28"/>
          <w:szCs w:val="28"/>
        </w:rPr>
        <w:t>) {</w:t>
      </w:r>
    </w:p>
    <w:p w14:paraId="65DA0629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      if (</w:t>
      </w:r>
      <w:proofErr w:type="spellStart"/>
      <w:r w:rsidRPr="003D21D4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3D21D4">
        <w:rPr>
          <w:rFonts w:ascii="Times New Roman" w:hAnsi="Times New Roman" w:cs="Times New Roman"/>
          <w:sz w:val="28"/>
          <w:szCs w:val="28"/>
        </w:rPr>
        <w:t xml:space="preserve"> == 0 || j == 0) {</w:t>
      </w:r>
    </w:p>
    <w:p w14:paraId="782B3FC3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3D21D4">
        <w:rPr>
          <w:rFonts w:ascii="Times New Roman" w:hAnsi="Times New Roman" w:cs="Times New Roman"/>
          <w:sz w:val="28"/>
          <w:szCs w:val="28"/>
        </w:rPr>
        <w:t>dp</w:t>
      </w:r>
      <w:proofErr w:type="spellEnd"/>
      <w:r w:rsidRPr="003D21D4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3D21D4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3D21D4">
        <w:rPr>
          <w:rFonts w:ascii="Times New Roman" w:hAnsi="Times New Roman" w:cs="Times New Roman"/>
          <w:sz w:val="28"/>
          <w:szCs w:val="28"/>
        </w:rPr>
        <w:t>][j] = 0;</w:t>
      </w:r>
    </w:p>
    <w:p w14:paraId="2E3A191F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      } else if (weight[i-1] &lt;= j) {</w:t>
      </w:r>
    </w:p>
    <w:p w14:paraId="05E288B7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3D21D4">
        <w:rPr>
          <w:rFonts w:ascii="Times New Roman" w:hAnsi="Times New Roman" w:cs="Times New Roman"/>
          <w:sz w:val="28"/>
          <w:szCs w:val="28"/>
        </w:rPr>
        <w:t>dp</w:t>
      </w:r>
      <w:proofErr w:type="spellEnd"/>
      <w:r w:rsidRPr="003D21D4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3D21D4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3D21D4">
        <w:rPr>
          <w:rFonts w:ascii="Times New Roman" w:hAnsi="Times New Roman" w:cs="Times New Roman"/>
          <w:sz w:val="28"/>
          <w:szCs w:val="28"/>
        </w:rPr>
        <w:t xml:space="preserve">][j] = max(value[i-1] + </w:t>
      </w:r>
      <w:proofErr w:type="spellStart"/>
      <w:r w:rsidRPr="003D21D4">
        <w:rPr>
          <w:rFonts w:ascii="Times New Roman" w:hAnsi="Times New Roman" w:cs="Times New Roman"/>
          <w:sz w:val="28"/>
          <w:szCs w:val="28"/>
        </w:rPr>
        <w:t>dp</w:t>
      </w:r>
      <w:proofErr w:type="spellEnd"/>
      <w:r w:rsidRPr="003D21D4">
        <w:rPr>
          <w:rFonts w:ascii="Times New Roman" w:hAnsi="Times New Roman" w:cs="Times New Roman"/>
          <w:sz w:val="28"/>
          <w:szCs w:val="28"/>
        </w:rPr>
        <w:t>[i-</w:t>
      </w:r>
      <w:proofErr w:type="gramStart"/>
      <w:r w:rsidRPr="003D21D4">
        <w:rPr>
          <w:rFonts w:ascii="Times New Roman" w:hAnsi="Times New Roman" w:cs="Times New Roman"/>
          <w:sz w:val="28"/>
          <w:szCs w:val="28"/>
        </w:rPr>
        <w:t>1][</w:t>
      </w:r>
      <w:proofErr w:type="gramEnd"/>
      <w:r w:rsidRPr="003D21D4">
        <w:rPr>
          <w:rFonts w:ascii="Times New Roman" w:hAnsi="Times New Roman" w:cs="Times New Roman"/>
          <w:sz w:val="28"/>
          <w:szCs w:val="28"/>
        </w:rPr>
        <w:t xml:space="preserve">j-weight[i-1]], </w:t>
      </w:r>
      <w:proofErr w:type="spellStart"/>
      <w:r w:rsidRPr="003D21D4">
        <w:rPr>
          <w:rFonts w:ascii="Times New Roman" w:hAnsi="Times New Roman" w:cs="Times New Roman"/>
          <w:sz w:val="28"/>
          <w:szCs w:val="28"/>
        </w:rPr>
        <w:t>dp</w:t>
      </w:r>
      <w:proofErr w:type="spellEnd"/>
      <w:r w:rsidRPr="003D21D4">
        <w:rPr>
          <w:rFonts w:ascii="Times New Roman" w:hAnsi="Times New Roman" w:cs="Times New Roman"/>
          <w:sz w:val="28"/>
          <w:szCs w:val="28"/>
        </w:rPr>
        <w:t>[i-1][j]);</w:t>
      </w:r>
    </w:p>
    <w:p w14:paraId="5EA38EC6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      } else {</w:t>
      </w:r>
    </w:p>
    <w:p w14:paraId="43A927E8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3D21D4">
        <w:rPr>
          <w:rFonts w:ascii="Times New Roman" w:hAnsi="Times New Roman" w:cs="Times New Roman"/>
          <w:sz w:val="28"/>
          <w:szCs w:val="28"/>
        </w:rPr>
        <w:t>dp</w:t>
      </w:r>
      <w:proofErr w:type="spellEnd"/>
      <w:r w:rsidRPr="003D21D4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3D21D4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3D21D4">
        <w:rPr>
          <w:rFonts w:ascii="Times New Roman" w:hAnsi="Times New Roman" w:cs="Times New Roman"/>
          <w:sz w:val="28"/>
          <w:szCs w:val="28"/>
        </w:rPr>
        <w:t xml:space="preserve">][j] = </w:t>
      </w:r>
      <w:proofErr w:type="spellStart"/>
      <w:r w:rsidRPr="003D21D4">
        <w:rPr>
          <w:rFonts w:ascii="Times New Roman" w:hAnsi="Times New Roman" w:cs="Times New Roman"/>
          <w:sz w:val="28"/>
          <w:szCs w:val="28"/>
        </w:rPr>
        <w:t>dp</w:t>
      </w:r>
      <w:proofErr w:type="spellEnd"/>
      <w:r w:rsidRPr="003D21D4">
        <w:rPr>
          <w:rFonts w:ascii="Times New Roman" w:hAnsi="Times New Roman" w:cs="Times New Roman"/>
          <w:sz w:val="28"/>
          <w:szCs w:val="28"/>
        </w:rPr>
        <w:t>[i-</w:t>
      </w:r>
      <w:proofErr w:type="gramStart"/>
      <w:r w:rsidRPr="003D21D4">
        <w:rPr>
          <w:rFonts w:ascii="Times New Roman" w:hAnsi="Times New Roman" w:cs="Times New Roman"/>
          <w:sz w:val="28"/>
          <w:szCs w:val="28"/>
        </w:rPr>
        <w:t>1][</w:t>
      </w:r>
      <w:proofErr w:type="gramEnd"/>
      <w:r w:rsidRPr="003D21D4">
        <w:rPr>
          <w:rFonts w:ascii="Times New Roman" w:hAnsi="Times New Roman" w:cs="Times New Roman"/>
          <w:sz w:val="28"/>
          <w:szCs w:val="28"/>
        </w:rPr>
        <w:t>j];</w:t>
      </w:r>
    </w:p>
    <w:p w14:paraId="4B6CD149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      }</w:t>
      </w:r>
    </w:p>
    <w:p w14:paraId="28A5CDD7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BD66F4B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6C78874E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  return </w:t>
      </w:r>
      <w:proofErr w:type="spellStart"/>
      <w:r w:rsidRPr="003D21D4">
        <w:rPr>
          <w:rFonts w:ascii="Times New Roman" w:hAnsi="Times New Roman" w:cs="Times New Roman"/>
          <w:sz w:val="28"/>
          <w:szCs w:val="28"/>
        </w:rPr>
        <w:t>dp</w:t>
      </w:r>
      <w:proofErr w:type="spellEnd"/>
      <w:r w:rsidRPr="003D21D4">
        <w:rPr>
          <w:rFonts w:ascii="Times New Roman" w:hAnsi="Times New Roman" w:cs="Times New Roman"/>
          <w:sz w:val="28"/>
          <w:szCs w:val="28"/>
        </w:rPr>
        <w:t>[n][w];</w:t>
      </w:r>
    </w:p>
    <w:p w14:paraId="66EBAD4D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>}</w:t>
      </w:r>
    </w:p>
    <w:p w14:paraId="7A644773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</w:p>
    <w:p w14:paraId="7415F6DE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3D21D4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3D21D4">
        <w:rPr>
          <w:rFonts w:ascii="Times New Roman" w:hAnsi="Times New Roman" w:cs="Times New Roman"/>
          <w:sz w:val="28"/>
          <w:szCs w:val="28"/>
        </w:rPr>
        <w:t>) {</w:t>
      </w:r>
    </w:p>
    <w:p w14:paraId="09AC98AA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  int n = 4;</w:t>
      </w:r>
    </w:p>
    <w:p w14:paraId="3D696888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  int w = 10;</w:t>
      </w:r>
    </w:p>
    <w:p w14:paraId="0FDBFAC8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3D21D4">
        <w:rPr>
          <w:rFonts w:ascii="Times New Roman" w:hAnsi="Times New Roman" w:cs="Times New Roman"/>
          <w:sz w:val="28"/>
          <w:szCs w:val="28"/>
        </w:rPr>
        <w:t>weight[</w:t>
      </w:r>
      <w:proofErr w:type="gramEnd"/>
      <w:r w:rsidRPr="003D21D4">
        <w:rPr>
          <w:rFonts w:ascii="Times New Roman" w:hAnsi="Times New Roman" w:cs="Times New Roman"/>
          <w:sz w:val="28"/>
          <w:szCs w:val="28"/>
        </w:rPr>
        <w:t>0] = 1;</w:t>
      </w:r>
    </w:p>
    <w:p w14:paraId="0530882D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3D21D4">
        <w:rPr>
          <w:rFonts w:ascii="Times New Roman" w:hAnsi="Times New Roman" w:cs="Times New Roman"/>
          <w:sz w:val="28"/>
          <w:szCs w:val="28"/>
        </w:rPr>
        <w:t>weight[</w:t>
      </w:r>
      <w:proofErr w:type="gramEnd"/>
      <w:r w:rsidRPr="003D21D4">
        <w:rPr>
          <w:rFonts w:ascii="Times New Roman" w:hAnsi="Times New Roman" w:cs="Times New Roman"/>
          <w:sz w:val="28"/>
          <w:szCs w:val="28"/>
        </w:rPr>
        <w:t>1] = 2;</w:t>
      </w:r>
    </w:p>
    <w:p w14:paraId="31E4DEB2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3D21D4">
        <w:rPr>
          <w:rFonts w:ascii="Times New Roman" w:hAnsi="Times New Roman" w:cs="Times New Roman"/>
          <w:sz w:val="28"/>
          <w:szCs w:val="28"/>
        </w:rPr>
        <w:t>weight[</w:t>
      </w:r>
      <w:proofErr w:type="gramEnd"/>
      <w:r w:rsidRPr="003D21D4">
        <w:rPr>
          <w:rFonts w:ascii="Times New Roman" w:hAnsi="Times New Roman" w:cs="Times New Roman"/>
          <w:sz w:val="28"/>
          <w:szCs w:val="28"/>
        </w:rPr>
        <w:t>2] = 4;</w:t>
      </w:r>
    </w:p>
    <w:p w14:paraId="34401CEB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3D21D4">
        <w:rPr>
          <w:rFonts w:ascii="Times New Roman" w:hAnsi="Times New Roman" w:cs="Times New Roman"/>
          <w:sz w:val="28"/>
          <w:szCs w:val="28"/>
        </w:rPr>
        <w:t>weight[</w:t>
      </w:r>
      <w:proofErr w:type="gramEnd"/>
      <w:r w:rsidRPr="003D21D4">
        <w:rPr>
          <w:rFonts w:ascii="Times New Roman" w:hAnsi="Times New Roman" w:cs="Times New Roman"/>
          <w:sz w:val="28"/>
          <w:szCs w:val="28"/>
        </w:rPr>
        <w:t>3] = 5;</w:t>
      </w:r>
    </w:p>
    <w:p w14:paraId="1AA23D70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3D21D4">
        <w:rPr>
          <w:rFonts w:ascii="Times New Roman" w:hAnsi="Times New Roman" w:cs="Times New Roman"/>
          <w:sz w:val="28"/>
          <w:szCs w:val="28"/>
        </w:rPr>
        <w:t>value[</w:t>
      </w:r>
      <w:proofErr w:type="gramEnd"/>
      <w:r w:rsidRPr="003D21D4">
        <w:rPr>
          <w:rFonts w:ascii="Times New Roman" w:hAnsi="Times New Roman" w:cs="Times New Roman"/>
          <w:sz w:val="28"/>
          <w:szCs w:val="28"/>
        </w:rPr>
        <w:t>0] = 5;</w:t>
      </w:r>
    </w:p>
    <w:p w14:paraId="5D1BB1E6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proofErr w:type="gramStart"/>
      <w:r w:rsidRPr="003D21D4">
        <w:rPr>
          <w:rFonts w:ascii="Times New Roman" w:hAnsi="Times New Roman" w:cs="Times New Roman"/>
          <w:sz w:val="28"/>
          <w:szCs w:val="28"/>
        </w:rPr>
        <w:t>value[</w:t>
      </w:r>
      <w:proofErr w:type="gramEnd"/>
      <w:r w:rsidRPr="003D21D4">
        <w:rPr>
          <w:rFonts w:ascii="Times New Roman" w:hAnsi="Times New Roman" w:cs="Times New Roman"/>
          <w:sz w:val="28"/>
          <w:szCs w:val="28"/>
        </w:rPr>
        <w:t>1] = 4;</w:t>
      </w:r>
    </w:p>
    <w:p w14:paraId="0A84B7F3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3D21D4">
        <w:rPr>
          <w:rFonts w:ascii="Times New Roman" w:hAnsi="Times New Roman" w:cs="Times New Roman"/>
          <w:sz w:val="28"/>
          <w:szCs w:val="28"/>
        </w:rPr>
        <w:t>value[</w:t>
      </w:r>
      <w:proofErr w:type="gramEnd"/>
      <w:r w:rsidRPr="003D21D4">
        <w:rPr>
          <w:rFonts w:ascii="Times New Roman" w:hAnsi="Times New Roman" w:cs="Times New Roman"/>
          <w:sz w:val="28"/>
          <w:szCs w:val="28"/>
        </w:rPr>
        <w:t>2] = 6;</w:t>
      </w:r>
    </w:p>
    <w:p w14:paraId="20918E44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3D21D4">
        <w:rPr>
          <w:rFonts w:ascii="Times New Roman" w:hAnsi="Times New Roman" w:cs="Times New Roman"/>
          <w:sz w:val="28"/>
          <w:szCs w:val="28"/>
        </w:rPr>
        <w:t>value[</w:t>
      </w:r>
      <w:proofErr w:type="gramEnd"/>
      <w:r w:rsidRPr="003D21D4">
        <w:rPr>
          <w:rFonts w:ascii="Times New Roman" w:hAnsi="Times New Roman" w:cs="Times New Roman"/>
          <w:sz w:val="28"/>
          <w:szCs w:val="28"/>
        </w:rPr>
        <w:t>3] = 8;</w:t>
      </w:r>
    </w:p>
    <w:p w14:paraId="0B0B87E5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  int result = </w:t>
      </w:r>
      <w:proofErr w:type="gramStart"/>
      <w:r w:rsidRPr="003D21D4">
        <w:rPr>
          <w:rFonts w:ascii="Times New Roman" w:hAnsi="Times New Roman" w:cs="Times New Roman"/>
          <w:sz w:val="28"/>
          <w:szCs w:val="28"/>
        </w:rPr>
        <w:t>knapsack(</w:t>
      </w:r>
      <w:proofErr w:type="gramEnd"/>
      <w:r w:rsidRPr="003D21D4">
        <w:rPr>
          <w:rFonts w:ascii="Times New Roman" w:hAnsi="Times New Roman" w:cs="Times New Roman"/>
          <w:sz w:val="28"/>
          <w:szCs w:val="28"/>
        </w:rPr>
        <w:t>n, w);</w:t>
      </w:r>
    </w:p>
    <w:p w14:paraId="546910B7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3D21D4">
        <w:rPr>
          <w:rFonts w:ascii="Times New Roman" w:hAnsi="Times New Roman" w:cs="Times New Roman"/>
          <w:sz w:val="28"/>
          <w:szCs w:val="28"/>
        </w:rPr>
        <w:t>printf(</w:t>
      </w:r>
      <w:proofErr w:type="gramEnd"/>
      <w:r w:rsidRPr="003D21D4">
        <w:rPr>
          <w:rFonts w:ascii="Times New Roman" w:hAnsi="Times New Roman" w:cs="Times New Roman"/>
          <w:sz w:val="28"/>
          <w:szCs w:val="28"/>
        </w:rPr>
        <w:t>"Result: %d\n", result);</w:t>
      </w:r>
    </w:p>
    <w:p w14:paraId="5DB322FB" w14:textId="77777777" w:rsidR="003D21D4" w:rsidRP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 xml:space="preserve">  return 0;</w:t>
      </w:r>
    </w:p>
    <w:p w14:paraId="66CEFD8D" w14:textId="2C9584C8" w:rsidR="009764EA" w:rsidRDefault="003D21D4" w:rsidP="003D21D4">
      <w:pPr>
        <w:rPr>
          <w:rFonts w:ascii="Times New Roman" w:hAnsi="Times New Roman" w:cs="Times New Roman"/>
          <w:sz w:val="28"/>
          <w:szCs w:val="28"/>
        </w:rPr>
      </w:pPr>
      <w:r w:rsidRPr="003D21D4">
        <w:rPr>
          <w:rFonts w:ascii="Times New Roman" w:hAnsi="Times New Roman" w:cs="Times New Roman"/>
          <w:sz w:val="28"/>
          <w:szCs w:val="28"/>
        </w:rPr>
        <w:t>}</w:t>
      </w:r>
    </w:p>
    <w:p w14:paraId="7F13AD77" w14:textId="30F2B301" w:rsid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</w:p>
    <w:p w14:paraId="69CA021B" w14:textId="71C36D60" w:rsidR="003D21D4" w:rsidRDefault="003D21D4" w:rsidP="003D21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</w:t>
      </w:r>
    </w:p>
    <w:p w14:paraId="0E0BE085" w14:textId="77777777" w:rsidR="003D21D4" w:rsidRDefault="003D21D4" w:rsidP="003D21D4">
      <w:pPr>
        <w:rPr>
          <w:ins w:id="0" w:author="Omkar kurra" w:date="2023-02-10T11:40:00Z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991B90" wp14:editId="3AE1789C">
            <wp:extent cx="4064000" cy="2057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6" t="13590" r="15799" b="22592"/>
                    <a:stretch/>
                  </pic:blipFill>
                  <pic:spPr bwMode="auto">
                    <a:xfrm>
                      <a:off x="0" y="0"/>
                      <a:ext cx="40640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929AA" w14:textId="57E0CB42" w:rsidR="00E757F0" w:rsidRDefault="00782423" w:rsidP="003D21D4">
      <w:pPr>
        <w:rPr>
          <w:ins w:id="1" w:author="Omkar kurra" w:date="2023-02-10T11:40:00Z"/>
          <w:rFonts w:ascii="Times New Roman" w:hAnsi="Times New Roman" w:cs="Times New Roman"/>
          <w:sz w:val="28"/>
          <w:szCs w:val="28"/>
        </w:rPr>
      </w:pPr>
      <w:ins w:id="2" w:author="Omkar kurra" w:date="2023-02-10T11:40:00Z">
        <w:r>
          <w:rPr>
            <w:rFonts w:ascii="Times New Roman" w:hAnsi="Times New Roman" w:cs="Times New Roman"/>
            <w:sz w:val="28"/>
            <w:szCs w:val="28"/>
          </w:rPr>
          <w:t>5.</w:t>
        </w:r>
        <w:r w:rsidRPr="00782423">
          <w:t xml:space="preserve"> </w:t>
        </w:r>
        <w:r w:rsidRPr="00782423">
          <w:rPr>
            <w:rFonts w:ascii="Times New Roman" w:hAnsi="Times New Roman" w:cs="Times New Roman"/>
            <w:sz w:val="28"/>
            <w:szCs w:val="28"/>
          </w:rPr>
          <w:t xml:space="preserve">The n-queens puzzle is the problem of placing </w:t>
        </w:r>
        <w:proofErr w:type="spellStart"/>
        <w:r w:rsidRPr="00782423">
          <w:rPr>
            <w:rFonts w:ascii="Times New Roman" w:hAnsi="Times New Roman" w:cs="Times New Roman"/>
            <w:sz w:val="28"/>
            <w:szCs w:val="28"/>
          </w:rPr>
          <w:t>n</w:t>
        </w:r>
        <w:proofErr w:type="spellEnd"/>
        <w:r w:rsidRPr="00782423">
          <w:rPr>
            <w:rFonts w:ascii="Times New Roman" w:hAnsi="Times New Roman" w:cs="Times New Roman"/>
            <w:sz w:val="28"/>
            <w:szCs w:val="28"/>
          </w:rPr>
          <w:t xml:space="preserve"> queens on an n x n chessboard such that no two queens attack each other. Given an integer n, return all distinct solutions to the n-queens puzzle. You may return the answer in any order. Write a program for the same.</w:t>
        </w:r>
      </w:ins>
    </w:p>
    <w:p w14:paraId="65E27E3D" w14:textId="5C42CEAA" w:rsidR="00782423" w:rsidRDefault="00782423" w:rsidP="003D21D4">
      <w:pPr>
        <w:rPr>
          <w:ins w:id="3" w:author="Omkar kurra" w:date="2023-02-10T11:40:00Z"/>
          <w:rFonts w:ascii="Times New Roman" w:hAnsi="Times New Roman" w:cs="Times New Roman"/>
          <w:sz w:val="28"/>
          <w:szCs w:val="28"/>
        </w:rPr>
      </w:pPr>
      <w:ins w:id="4" w:author="Omkar kurra" w:date="2023-02-10T11:40:00Z">
        <w:r>
          <w:rPr>
            <w:rFonts w:ascii="Times New Roman" w:hAnsi="Times New Roman" w:cs="Times New Roman"/>
            <w:sz w:val="28"/>
            <w:szCs w:val="28"/>
          </w:rPr>
          <w:t>PROGRAM:</w:t>
        </w:r>
      </w:ins>
    </w:p>
    <w:p w14:paraId="402EC838" w14:textId="77777777" w:rsidR="00782423" w:rsidRPr="00782423" w:rsidRDefault="00782423" w:rsidP="00782423">
      <w:pPr>
        <w:rPr>
          <w:ins w:id="5" w:author="Omkar kurra" w:date="2023-02-10T11:40:00Z"/>
          <w:rFonts w:ascii="Times New Roman" w:hAnsi="Times New Roman" w:cs="Times New Roman"/>
          <w:sz w:val="28"/>
          <w:szCs w:val="28"/>
        </w:rPr>
      </w:pPr>
      <w:ins w:id="6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>#include &lt;</w:t>
        </w:r>
        <w:proofErr w:type="spellStart"/>
        <w:r w:rsidRPr="00782423">
          <w:rPr>
            <w:rFonts w:ascii="Times New Roman" w:hAnsi="Times New Roman" w:cs="Times New Roman"/>
            <w:sz w:val="28"/>
            <w:szCs w:val="28"/>
          </w:rPr>
          <w:t>stdio.h</w:t>
        </w:r>
        <w:proofErr w:type="spellEnd"/>
        <w:r w:rsidRPr="00782423">
          <w:rPr>
            <w:rFonts w:ascii="Times New Roman" w:hAnsi="Times New Roman" w:cs="Times New Roman"/>
            <w:sz w:val="28"/>
            <w:szCs w:val="28"/>
          </w:rPr>
          <w:t>&gt;</w:t>
        </w:r>
      </w:ins>
    </w:p>
    <w:p w14:paraId="5DC3EAD4" w14:textId="77777777" w:rsidR="00782423" w:rsidRPr="00782423" w:rsidRDefault="00782423" w:rsidP="00782423">
      <w:pPr>
        <w:rPr>
          <w:ins w:id="7" w:author="Omkar kurra" w:date="2023-02-10T11:40:00Z"/>
          <w:rFonts w:ascii="Times New Roman" w:hAnsi="Times New Roman" w:cs="Times New Roman"/>
          <w:sz w:val="28"/>
          <w:szCs w:val="28"/>
        </w:rPr>
      </w:pPr>
      <w:ins w:id="8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>#include &lt;</w:t>
        </w:r>
        <w:proofErr w:type="spellStart"/>
        <w:r w:rsidRPr="00782423">
          <w:rPr>
            <w:rFonts w:ascii="Times New Roman" w:hAnsi="Times New Roman" w:cs="Times New Roman"/>
            <w:sz w:val="28"/>
            <w:szCs w:val="28"/>
          </w:rPr>
          <w:t>stdbool.h</w:t>
        </w:r>
        <w:proofErr w:type="spellEnd"/>
        <w:r w:rsidRPr="00782423">
          <w:rPr>
            <w:rFonts w:ascii="Times New Roman" w:hAnsi="Times New Roman" w:cs="Times New Roman"/>
            <w:sz w:val="28"/>
            <w:szCs w:val="28"/>
          </w:rPr>
          <w:t>&gt;</w:t>
        </w:r>
      </w:ins>
    </w:p>
    <w:p w14:paraId="4014A2BA" w14:textId="77777777" w:rsidR="00782423" w:rsidRPr="00782423" w:rsidRDefault="00782423" w:rsidP="00782423">
      <w:pPr>
        <w:rPr>
          <w:ins w:id="9" w:author="Omkar kurra" w:date="2023-02-10T11:40:00Z"/>
          <w:rFonts w:ascii="Times New Roman" w:hAnsi="Times New Roman" w:cs="Times New Roman"/>
          <w:sz w:val="28"/>
          <w:szCs w:val="28"/>
        </w:rPr>
      </w:pPr>
    </w:p>
    <w:p w14:paraId="72B39FFF" w14:textId="77777777" w:rsidR="00782423" w:rsidRPr="00782423" w:rsidRDefault="00782423" w:rsidP="00782423">
      <w:pPr>
        <w:rPr>
          <w:ins w:id="10" w:author="Omkar kurra" w:date="2023-02-10T11:40:00Z"/>
          <w:rFonts w:ascii="Times New Roman" w:hAnsi="Times New Roman" w:cs="Times New Roman"/>
          <w:sz w:val="28"/>
          <w:szCs w:val="28"/>
        </w:rPr>
      </w:pPr>
      <w:ins w:id="11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>#</w:t>
        </w:r>
        <w:proofErr w:type="gramStart"/>
        <w:r w:rsidRPr="00782423">
          <w:rPr>
            <w:rFonts w:ascii="Times New Roman" w:hAnsi="Times New Roman" w:cs="Times New Roman"/>
            <w:sz w:val="28"/>
            <w:szCs w:val="28"/>
          </w:rPr>
          <w:t>define</w:t>
        </w:r>
        <w:proofErr w:type="gramEnd"/>
        <w:r w:rsidRPr="00782423">
          <w:rPr>
            <w:rFonts w:ascii="Times New Roman" w:hAnsi="Times New Roman" w:cs="Times New Roman"/>
            <w:sz w:val="28"/>
            <w:szCs w:val="28"/>
          </w:rPr>
          <w:t xml:space="preserve"> N 8</w:t>
        </w:r>
      </w:ins>
    </w:p>
    <w:p w14:paraId="700DDF16" w14:textId="77777777" w:rsidR="00782423" w:rsidRPr="00782423" w:rsidRDefault="00782423" w:rsidP="00782423">
      <w:pPr>
        <w:rPr>
          <w:ins w:id="12" w:author="Omkar kurra" w:date="2023-02-10T11:40:00Z"/>
          <w:rFonts w:ascii="Times New Roman" w:hAnsi="Times New Roman" w:cs="Times New Roman"/>
          <w:sz w:val="28"/>
          <w:szCs w:val="28"/>
        </w:rPr>
      </w:pPr>
    </w:p>
    <w:p w14:paraId="5F344D18" w14:textId="77777777" w:rsidR="00782423" w:rsidRPr="00782423" w:rsidRDefault="00782423" w:rsidP="00782423">
      <w:pPr>
        <w:rPr>
          <w:ins w:id="13" w:author="Omkar kurra" w:date="2023-02-10T11:40:00Z"/>
          <w:rFonts w:ascii="Times New Roman" w:hAnsi="Times New Roman" w:cs="Times New Roman"/>
          <w:sz w:val="28"/>
          <w:szCs w:val="28"/>
        </w:rPr>
      </w:pPr>
      <w:ins w:id="14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>int col[N];</w:t>
        </w:r>
      </w:ins>
    </w:p>
    <w:p w14:paraId="747E8687" w14:textId="77777777" w:rsidR="00782423" w:rsidRPr="00782423" w:rsidRDefault="00782423" w:rsidP="00782423">
      <w:pPr>
        <w:rPr>
          <w:ins w:id="15" w:author="Omkar kurra" w:date="2023-02-10T11:40:00Z"/>
          <w:rFonts w:ascii="Times New Roman" w:hAnsi="Times New Roman" w:cs="Times New Roman"/>
          <w:sz w:val="28"/>
          <w:szCs w:val="28"/>
        </w:rPr>
      </w:pPr>
    </w:p>
    <w:p w14:paraId="34FBF011" w14:textId="77777777" w:rsidR="00782423" w:rsidRPr="00782423" w:rsidRDefault="00782423" w:rsidP="00782423">
      <w:pPr>
        <w:rPr>
          <w:ins w:id="16" w:author="Omkar kurra" w:date="2023-02-10T11:40:00Z"/>
          <w:rFonts w:ascii="Times New Roman" w:hAnsi="Times New Roman" w:cs="Times New Roman"/>
          <w:sz w:val="28"/>
          <w:szCs w:val="28"/>
        </w:rPr>
      </w:pPr>
      <w:ins w:id="17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lastRenderedPageBreak/>
          <w:t xml:space="preserve">bool </w:t>
        </w:r>
        <w:proofErr w:type="gramStart"/>
        <w:r w:rsidRPr="00782423">
          <w:rPr>
            <w:rFonts w:ascii="Times New Roman" w:hAnsi="Times New Roman" w:cs="Times New Roman"/>
            <w:sz w:val="28"/>
            <w:szCs w:val="28"/>
          </w:rPr>
          <w:t>check(</w:t>
        </w:r>
        <w:proofErr w:type="gramEnd"/>
        <w:r w:rsidRPr="00782423">
          <w:rPr>
            <w:rFonts w:ascii="Times New Roman" w:hAnsi="Times New Roman" w:cs="Times New Roman"/>
            <w:sz w:val="28"/>
            <w:szCs w:val="28"/>
          </w:rPr>
          <w:t>int row) {</w:t>
        </w:r>
      </w:ins>
    </w:p>
    <w:p w14:paraId="40357BF1" w14:textId="77777777" w:rsidR="00782423" w:rsidRPr="00782423" w:rsidRDefault="00782423" w:rsidP="00782423">
      <w:pPr>
        <w:rPr>
          <w:ins w:id="18" w:author="Omkar kurra" w:date="2023-02-10T11:40:00Z"/>
          <w:rFonts w:ascii="Times New Roman" w:hAnsi="Times New Roman" w:cs="Times New Roman"/>
          <w:sz w:val="28"/>
          <w:szCs w:val="28"/>
        </w:rPr>
      </w:pPr>
      <w:ins w:id="19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 xml:space="preserve">  int </w:t>
        </w:r>
        <w:proofErr w:type="spellStart"/>
        <w:r w:rsidRPr="00782423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782423">
          <w:rPr>
            <w:rFonts w:ascii="Times New Roman" w:hAnsi="Times New Roman" w:cs="Times New Roman"/>
            <w:sz w:val="28"/>
            <w:szCs w:val="28"/>
          </w:rPr>
          <w:t>;</w:t>
        </w:r>
      </w:ins>
    </w:p>
    <w:p w14:paraId="5EE09621" w14:textId="77777777" w:rsidR="00782423" w:rsidRPr="00782423" w:rsidRDefault="00782423" w:rsidP="00782423">
      <w:pPr>
        <w:rPr>
          <w:ins w:id="20" w:author="Omkar kurra" w:date="2023-02-10T11:40:00Z"/>
          <w:rFonts w:ascii="Times New Roman" w:hAnsi="Times New Roman" w:cs="Times New Roman"/>
          <w:sz w:val="28"/>
          <w:szCs w:val="28"/>
        </w:rPr>
      </w:pPr>
      <w:ins w:id="21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 xml:space="preserve">  for (</w:t>
        </w:r>
        <w:proofErr w:type="spellStart"/>
        <w:r w:rsidRPr="00782423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782423">
          <w:rPr>
            <w:rFonts w:ascii="Times New Roman" w:hAnsi="Times New Roman" w:cs="Times New Roman"/>
            <w:sz w:val="28"/>
            <w:szCs w:val="28"/>
          </w:rPr>
          <w:t xml:space="preserve"> = 0; </w:t>
        </w:r>
        <w:proofErr w:type="spellStart"/>
        <w:r w:rsidRPr="00782423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782423">
          <w:rPr>
            <w:rFonts w:ascii="Times New Roman" w:hAnsi="Times New Roman" w:cs="Times New Roman"/>
            <w:sz w:val="28"/>
            <w:szCs w:val="28"/>
          </w:rPr>
          <w:t xml:space="preserve"> &lt; row; </w:t>
        </w:r>
        <w:proofErr w:type="spellStart"/>
        <w:r w:rsidRPr="00782423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782423">
          <w:rPr>
            <w:rFonts w:ascii="Times New Roman" w:hAnsi="Times New Roman" w:cs="Times New Roman"/>
            <w:sz w:val="28"/>
            <w:szCs w:val="28"/>
          </w:rPr>
          <w:t>++)</w:t>
        </w:r>
      </w:ins>
    </w:p>
    <w:p w14:paraId="68EC5810" w14:textId="77777777" w:rsidR="00782423" w:rsidRPr="00782423" w:rsidRDefault="00782423" w:rsidP="00782423">
      <w:pPr>
        <w:rPr>
          <w:ins w:id="22" w:author="Omkar kurra" w:date="2023-02-10T11:40:00Z"/>
          <w:rFonts w:ascii="Times New Roman" w:hAnsi="Times New Roman" w:cs="Times New Roman"/>
          <w:sz w:val="28"/>
          <w:szCs w:val="28"/>
        </w:rPr>
      </w:pPr>
      <w:ins w:id="23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 xml:space="preserve">    if (col[</w:t>
        </w:r>
        <w:proofErr w:type="spellStart"/>
        <w:r w:rsidRPr="00782423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782423">
          <w:rPr>
            <w:rFonts w:ascii="Times New Roman" w:hAnsi="Times New Roman" w:cs="Times New Roman"/>
            <w:sz w:val="28"/>
            <w:szCs w:val="28"/>
          </w:rPr>
          <w:t>] == col[row] ||</w:t>
        </w:r>
      </w:ins>
    </w:p>
    <w:p w14:paraId="4DFB431D" w14:textId="77777777" w:rsidR="00782423" w:rsidRPr="00782423" w:rsidRDefault="00782423" w:rsidP="00782423">
      <w:pPr>
        <w:rPr>
          <w:ins w:id="24" w:author="Omkar kurra" w:date="2023-02-10T11:40:00Z"/>
          <w:rFonts w:ascii="Times New Roman" w:hAnsi="Times New Roman" w:cs="Times New Roman"/>
          <w:sz w:val="28"/>
          <w:szCs w:val="28"/>
        </w:rPr>
      </w:pPr>
      <w:ins w:id="25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 xml:space="preserve">        row - </w:t>
        </w:r>
        <w:proofErr w:type="spellStart"/>
        <w:r w:rsidRPr="00782423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782423">
          <w:rPr>
            <w:rFonts w:ascii="Times New Roman" w:hAnsi="Times New Roman" w:cs="Times New Roman"/>
            <w:sz w:val="28"/>
            <w:szCs w:val="28"/>
          </w:rPr>
          <w:t xml:space="preserve"> == col[row] - col[</w:t>
        </w:r>
        <w:proofErr w:type="spellStart"/>
        <w:r w:rsidRPr="00782423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782423">
          <w:rPr>
            <w:rFonts w:ascii="Times New Roman" w:hAnsi="Times New Roman" w:cs="Times New Roman"/>
            <w:sz w:val="28"/>
            <w:szCs w:val="28"/>
          </w:rPr>
          <w:t>] ||</w:t>
        </w:r>
      </w:ins>
    </w:p>
    <w:p w14:paraId="3B4A9F8E" w14:textId="77777777" w:rsidR="00782423" w:rsidRPr="00782423" w:rsidRDefault="00782423" w:rsidP="00782423">
      <w:pPr>
        <w:rPr>
          <w:ins w:id="26" w:author="Omkar kurra" w:date="2023-02-10T11:40:00Z"/>
          <w:rFonts w:ascii="Times New Roman" w:hAnsi="Times New Roman" w:cs="Times New Roman"/>
          <w:sz w:val="28"/>
          <w:szCs w:val="28"/>
        </w:rPr>
      </w:pPr>
      <w:ins w:id="27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 xml:space="preserve">        row - </w:t>
        </w:r>
        <w:proofErr w:type="spellStart"/>
        <w:r w:rsidRPr="00782423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782423">
          <w:rPr>
            <w:rFonts w:ascii="Times New Roman" w:hAnsi="Times New Roman" w:cs="Times New Roman"/>
            <w:sz w:val="28"/>
            <w:szCs w:val="28"/>
          </w:rPr>
          <w:t xml:space="preserve"> == col[</w:t>
        </w:r>
        <w:proofErr w:type="spellStart"/>
        <w:r w:rsidRPr="00782423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782423">
          <w:rPr>
            <w:rFonts w:ascii="Times New Roman" w:hAnsi="Times New Roman" w:cs="Times New Roman"/>
            <w:sz w:val="28"/>
            <w:szCs w:val="28"/>
          </w:rPr>
          <w:t>] - col[row])</w:t>
        </w:r>
      </w:ins>
    </w:p>
    <w:p w14:paraId="38D7D344" w14:textId="77777777" w:rsidR="00782423" w:rsidRPr="00782423" w:rsidRDefault="00782423" w:rsidP="00782423">
      <w:pPr>
        <w:rPr>
          <w:ins w:id="28" w:author="Omkar kurra" w:date="2023-02-10T11:40:00Z"/>
          <w:rFonts w:ascii="Times New Roman" w:hAnsi="Times New Roman" w:cs="Times New Roman"/>
          <w:sz w:val="28"/>
          <w:szCs w:val="28"/>
        </w:rPr>
      </w:pPr>
      <w:ins w:id="29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 xml:space="preserve">      return false;</w:t>
        </w:r>
      </w:ins>
    </w:p>
    <w:p w14:paraId="4AD0B8E3" w14:textId="77777777" w:rsidR="00782423" w:rsidRPr="00782423" w:rsidRDefault="00782423" w:rsidP="00782423">
      <w:pPr>
        <w:rPr>
          <w:ins w:id="30" w:author="Omkar kurra" w:date="2023-02-10T11:40:00Z"/>
          <w:rFonts w:ascii="Times New Roman" w:hAnsi="Times New Roman" w:cs="Times New Roman"/>
          <w:sz w:val="28"/>
          <w:szCs w:val="28"/>
        </w:rPr>
      </w:pPr>
      <w:ins w:id="31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 xml:space="preserve">  return true;</w:t>
        </w:r>
      </w:ins>
    </w:p>
    <w:p w14:paraId="4451A67E" w14:textId="77777777" w:rsidR="00782423" w:rsidRPr="00782423" w:rsidRDefault="00782423" w:rsidP="00782423">
      <w:pPr>
        <w:rPr>
          <w:ins w:id="32" w:author="Omkar kurra" w:date="2023-02-10T11:40:00Z"/>
          <w:rFonts w:ascii="Times New Roman" w:hAnsi="Times New Roman" w:cs="Times New Roman"/>
          <w:sz w:val="28"/>
          <w:szCs w:val="28"/>
        </w:rPr>
      </w:pPr>
      <w:ins w:id="33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>}</w:t>
        </w:r>
      </w:ins>
    </w:p>
    <w:p w14:paraId="0B6D1B4D" w14:textId="77777777" w:rsidR="00782423" w:rsidRPr="00782423" w:rsidRDefault="00782423" w:rsidP="00782423">
      <w:pPr>
        <w:rPr>
          <w:ins w:id="34" w:author="Omkar kurra" w:date="2023-02-10T11:40:00Z"/>
          <w:rFonts w:ascii="Times New Roman" w:hAnsi="Times New Roman" w:cs="Times New Roman"/>
          <w:sz w:val="28"/>
          <w:szCs w:val="28"/>
        </w:rPr>
      </w:pPr>
    </w:p>
    <w:p w14:paraId="73BCFF2F" w14:textId="77777777" w:rsidR="00782423" w:rsidRPr="00782423" w:rsidRDefault="00782423" w:rsidP="00782423">
      <w:pPr>
        <w:rPr>
          <w:ins w:id="35" w:author="Omkar kurra" w:date="2023-02-10T11:40:00Z"/>
          <w:rFonts w:ascii="Times New Roman" w:hAnsi="Times New Roman" w:cs="Times New Roman"/>
          <w:sz w:val="28"/>
          <w:szCs w:val="28"/>
        </w:rPr>
      </w:pPr>
      <w:ins w:id="36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 xml:space="preserve">void </w:t>
        </w:r>
        <w:proofErr w:type="gramStart"/>
        <w:r w:rsidRPr="00782423">
          <w:rPr>
            <w:rFonts w:ascii="Times New Roman" w:hAnsi="Times New Roman" w:cs="Times New Roman"/>
            <w:sz w:val="28"/>
            <w:szCs w:val="28"/>
          </w:rPr>
          <w:t>backtrack(</w:t>
        </w:r>
        <w:proofErr w:type="gramEnd"/>
        <w:r w:rsidRPr="00782423">
          <w:rPr>
            <w:rFonts w:ascii="Times New Roman" w:hAnsi="Times New Roman" w:cs="Times New Roman"/>
            <w:sz w:val="28"/>
            <w:szCs w:val="28"/>
          </w:rPr>
          <w:t>int row) {</w:t>
        </w:r>
      </w:ins>
    </w:p>
    <w:p w14:paraId="3496A057" w14:textId="77777777" w:rsidR="00782423" w:rsidRPr="00782423" w:rsidRDefault="00782423" w:rsidP="00782423">
      <w:pPr>
        <w:rPr>
          <w:ins w:id="37" w:author="Omkar kurra" w:date="2023-02-10T11:40:00Z"/>
          <w:rFonts w:ascii="Times New Roman" w:hAnsi="Times New Roman" w:cs="Times New Roman"/>
          <w:sz w:val="28"/>
          <w:szCs w:val="28"/>
        </w:rPr>
      </w:pPr>
      <w:ins w:id="38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 xml:space="preserve">  int </w:t>
        </w:r>
        <w:proofErr w:type="spellStart"/>
        <w:r w:rsidRPr="00782423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782423">
          <w:rPr>
            <w:rFonts w:ascii="Times New Roman" w:hAnsi="Times New Roman" w:cs="Times New Roman"/>
            <w:sz w:val="28"/>
            <w:szCs w:val="28"/>
          </w:rPr>
          <w:t>;</w:t>
        </w:r>
      </w:ins>
    </w:p>
    <w:p w14:paraId="11920399" w14:textId="77777777" w:rsidR="00782423" w:rsidRPr="00782423" w:rsidRDefault="00782423" w:rsidP="00782423">
      <w:pPr>
        <w:rPr>
          <w:ins w:id="39" w:author="Omkar kurra" w:date="2023-02-10T11:40:00Z"/>
          <w:rFonts w:ascii="Times New Roman" w:hAnsi="Times New Roman" w:cs="Times New Roman"/>
          <w:sz w:val="28"/>
          <w:szCs w:val="28"/>
        </w:rPr>
      </w:pPr>
      <w:ins w:id="40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 xml:space="preserve">  if (row == N) {</w:t>
        </w:r>
      </w:ins>
    </w:p>
    <w:p w14:paraId="29A0BDD4" w14:textId="77777777" w:rsidR="00782423" w:rsidRPr="00782423" w:rsidRDefault="00782423" w:rsidP="00782423">
      <w:pPr>
        <w:rPr>
          <w:ins w:id="41" w:author="Omkar kurra" w:date="2023-02-10T11:40:00Z"/>
          <w:rFonts w:ascii="Times New Roman" w:hAnsi="Times New Roman" w:cs="Times New Roman"/>
          <w:sz w:val="28"/>
          <w:szCs w:val="28"/>
        </w:rPr>
      </w:pPr>
      <w:ins w:id="42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 xml:space="preserve">    for (</w:t>
        </w:r>
        <w:proofErr w:type="spellStart"/>
        <w:r w:rsidRPr="00782423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782423">
          <w:rPr>
            <w:rFonts w:ascii="Times New Roman" w:hAnsi="Times New Roman" w:cs="Times New Roman"/>
            <w:sz w:val="28"/>
            <w:szCs w:val="28"/>
          </w:rPr>
          <w:t xml:space="preserve"> = 0; </w:t>
        </w:r>
        <w:proofErr w:type="spellStart"/>
        <w:r w:rsidRPr="00782423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782423">
          <w:rPr>
            <w:rFonts w:ascii="Times New Roman" w:hAnsi="Times New Roman" w:cs="Times New Roman"/>
            <w:sz w:val="28"/>
            <w:szCs w:val="28"/>
          </w:rPr>
          <w:t xml:space="preserve"> &lt; N; </w:t>
        </w:r>
        <w:proofErr w:type="spellStart"/>
        <w:r w:rsidRPr="00782423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782423">
          <w:rPr>
            <w:rFonts w:ascii="Times New Roman" w:hAnsi="Times New Roman" w:cs="Times New Roman"/>
            <w:sz w:val="28"/>
            <w:szCs w:val="28"/>
          </w:rPr>
          <w:t xml:space="preserve">++) </w:t>
        </w:r>
        <w:proofErr w:type="gramStart"/>
        <w:r w:rsidRPr="00782423">
          <w:rPr>
            <w:rFonts w:ascii="Times New Roman" w:hAnsi="Times New Roman" w:cs="Times New Roman"/>
            <w:sz w:val="28"/>
            <w:szCs w:val="28"/>
          </w:rPr>
          <w:t>printf(</w:t>
        </w:r>
        <w:proofErr w:type="gramEnd"/>
        <w:r w:rsidRPr="00782423">
          <w:rPr>
            <w:rFonts w:ascii="Times New Roman" w:hAnsi="Times New Roman" w:cs="Times New Roman"/>
            <w:sz w:val="28"/>
            <w:szCs w:val="28"/>
          </w:rPr>
          <w:t xml:space="preserve">"(%d, %d)\n", </w:t>
        </w:r>
        <w:proofErr w:type="spellStart"/>
        <w:r w:rsidRPr="00782423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782423">
          <w:rPr>
            <w:rFonts w:ascii="Times New Roman" w:hAnsi="Times New Roman" w:cs="Times New Roman"/>
            <w:sz w:val="28"/>
            <w:szCs w:val="28"/>
          </w:rPr>
          <w:t>, col[</w:t>
        </w:r>
        <w:proofErr w:type="spellStart"/>
        <w:r w:rsidRPr="00782423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782423">
          <w:rPr>
            <w:rFonts w:ascii="Times New Roman" w:hAnsi="Times New Roman" w:cs="Times New Roman"/>
            <w:sz w:val="28"/>
            <w:szCs w:val="28"/>
          </w:rPr>
          <w:t>]);</w:t>
        </w:r>
      </w:ins>
    </w:p>
    <w:p w14:paraId="169F3F2A" w14:textId="77777777" w:rsidR="00782423" w:rsidRPr="00782423" w:rsidRDefault="00782423" w:rsidP="00782423">
      <w:pPr>
        <w:rPr>
          <w:ins w:id="43" w:author="Omkar kurra" w:date="2023-02-10T11:40:00Z"/>
          <w:rFonts w:ascii="Times New Roman" w:hAnsi="Times New Roman" w:cs="Times New Roman"/>
          <w:sz w:val="28"/>
          <w:szCs w:val="28"/>
        </w:rPr>
      </w:pPr>
      <w:ins w:id="44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 xml:space="preserve">    printf("\n");</w:t>
        </w:r>
      </w:ins>
    </w:p>
    <w:p w14:paraId="7646FD3B" w14:textId="77777777" w:rsidR="00782423" w:rsidRPr="00782423" w:rsidRDefault="00782423" w:rsidP="00782423">
      <w:pPr>
        <w:rPr>
          <w:ins w:id="45" w:author="Omkar kurra" w:date="2023-02-10T11:40:00Z"/>
          <w:rFonts w:ascii="Times New Roman" w:hAnsi="Times New Roman" w:cs="Times New Roman"/>
          <w:sz w:val="28"/>
          <w:szCs w:val="28"/>
        </w:rPr>
      </w:pPr>
      <w:ins w:id="46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 xml:space="preserve">    return;</w:t>
        </w:r>
      </w:ins>
    </w:p>
    <w:p w14:paraId="1C6DAB82" w14:textId="77777777" w:rsidR="00782423" w:rsidRPr="00782423" w:rsidRDefault="00782423" w:rsidP="00782423">
      <w:pPr>
        <w:rPr>
          <w:ins w:id="47" w:author="Omkar kurra" w:date="2023-02-10T11:40:00Z"/>
          <w:rFonts w:ascii="Times New Roman" w:hAnsi="Times New Roman" w:cs="Times New Roman"/>
          <w:sz w:val="28"/>
          <w:szCs w:val="28"/>
        </w:rPr>
      </w:pPr>
      <w:ins w:id="48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 xml:space="preserve">  }</w:t>
        </w:r>
      </w:ins>
    </w:p>
    <w:p w14:paraId="3659636F" w14:textId="77777777" w:rsidR="00782423" w:rsidRPr="00782423" w:rsidRDefault="00782423" w:rsidP="00782423">
      <w:pPr>
        <w:rPr>
          <w:ins w:id="49" w:author="Omkar kurra" w:date="2023-02-10T11:40:00Z"/>
          <w:rFonts w:ascii="Times New Roman" w:hAnsi="Times New Roman" w:cs="Times New Roman"/>
          <w:sz w:val="28"/>
          <w:szCs w:val="28"/>
        </w:rPr>
      </w:pPr>
      <w:ins w:id="50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 xml:space="preserve">  for (</w:t>
        </w:r>
        <w:proofErr w:type="spellStart"/>
        <w:r w:rsidRPr="00782423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782423">
          <w:rPr>
            <w:rFonts w:ascii="Times New Roman" w:hAnsi="Times New Roman" w:cs="Times New Roman"/>
            <w:sz w:val="28"/>
            <w:szCs w:val="28"/>
          </w:rPr>
          <w:t xml:space="preserve"> = 0; </w:t>
        </w:r>
        <w:proofErr w:type="spellStart"/>
        <w:r w:rsidRPr="00782423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782423">
          <w:rPr>
            <w:rFonts w:ascii="Times New Roman" w:hAnsi="Times New Roman" w:cs="Times New Roman"/>
            <w:sz w:val="28"/>
            <w:szCs w:val="28"/>
          </w:rPr>
          <w:t xml:space="preserve"> &lt; N; </w:t>
        </w:r>
        <w:proofErr w:type="spellStart"/>
        <w:r w:rsidRPr="00782423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782423">
          <w:rPr>
            <w:rFonts w:ascii="Times New Roman" w:hAnsi="Times New Roman" w:cs="Times New Roman"/>
            <w:sz w:val="28"/>
            <w:szCs w:val="28"/>
          </w:rPr>
          <w:t>++) {</w:t>
        </w:r>
      </w:ins>
    </w:p>
    <w:p w14:paraId="1E485E8F" w14:textId="77777777" w:rsidR="00782423" w:rsidRPr="00782423" w:rsidRDefault="00782423" w:rsidP="00782423">
      <w:pPr>
        <w:rPr>
          <w:ins w:id="51" w:author="Omkar kurra" w:date="2023-02-10T11:40:00Z"/>
          <w:rFonts w:ascii="Times New Roman" w:hAnsi="Times New Roman" w:cs="Times New Roman"/>
          <w:sz w:val="28"/>
          <w:szCs w:val="28"/>
        </w:rPr>
      </w:pPr>
      <w:ins w:id="52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 xml:space="preserve">    col[row] = </w:t>
        </w:r>
        <w:proofErr w:type="spellStart"/>
        <w:r w:rsidRPr="00782423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782423">
          <w:rPr>
            <w:rFonts w:ascii="Times New Roman" w:hAnsi="Times New Roman" w:cs="Times New Roman"/>
            <w:sz w:val="28"/>
            <w:szCs w:val="28"/>
          </w:rPr>
          <w:t>;</w:t>
        </w:r>
      </w:ins>
    </w:p>
    <w:p w14:paraId="5960677E" w14:textId="77777777" w:rsidR="00782423" w:rsidRPr="00782423" w:rsidRDefault="00782423" w:rsidP="00782423">
      <w:pPr>
        <w:rPr>
          <w:ins w:id="53" w:author="Omkar kurra" w:date="2023-02-10T11:40:00Z"/>
          <w:rFonts w:ascii="Times New Roman" w:hAnsi="Times New Roman" w:cs="Times New Roman"/>
          <w:sz w:val="28"/>
          <w:szCs w:val="28"/>
        </w:rPr>
      </w:pPr>
      <w:ins w:id="54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 xml:space="preserve">    if (check(row)) </w:t>
        </w:r>
        <w:proofErr w:type="gramStart"/>
        <w:r w:rsidRPr="00782423">
          <w:rPr>
            <w:rFonts w:ascii="Times New Roman" w:hAnsi="Times New Roman" w:cs="Times New Roman"/>
            <w:sz w:val="28"/>
            <w:szCs w:val="28"/>
          </w:rPr>
          <w:t>backtrack(</w:t>
        </w:r>
        <w:proofErr w:type="gramEnd"/>
        <w:r w:rsidRPr="00782423">
          <w:rPr>
            <w:rFonts w:ascii="Times New Roman" w:hAnsi="Times New Roman" w:cs="Times New Roman"/>
            <w:sz w:val="28"/>
            <w:szCs w:val="28"/>
          </w:rPr>
          <w:t>row + 1);</w:t>
        </w:r>
      </w:ins>
    </w:p>
    <w:p w14:paraId="626F3AEB" w14:textId="77777777" w:rsidR="00782423" w:rsidRPr="00782423" w:rsidRDefault="00782423" w:rsidP="00782423">
      <w:pPr>
        <w:rPr>
          <w:ins w:id="55" w:author="Omkar kurra" w:date="2023-02-10T11:40:00Z"/>
          <w:rFonts w:ascii="Times New Roman" w:hAnsi="Times New Roman" w:cs="Times New Roman"/>
          <w:sz w:val="28"/>
          <w:szCs w:val="28"/>
        </w:rPr>
      </w:pPr>
      <w:ins w:id="56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 xml:space="preserve">  }</w:t>
        </w:r>
      </w:ins>
    </w:p>
    <w:p w14:paraId="603423A8" w14:textId="77777777" w:rsidR="00782423" w:rsidRPr="00782423" w:rsidRDefault="00782423" w:rsidP="00782423">
      <w:pPr>
        <w:rPr>
          <w:ins w:id="57" w:author="Omkar kurra" w:date="2023-02-10T11:40:00Z"/>
          <w:rFonts w:ascii="Times New Roman" w:hAnsi="Times New Roman" w:cs="Times New Roman"/>
          <w:sz w:val="28"/>
          <w:szCs w:val="28"/>
        </w:rPr>
      </w:pPr>
      <w:ins w:id="58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>}</w:t>
        </w:r>
      </w:ins>
    </w:p>
    <w:p w14:paraId="4B48DF83" w14:textId="77777777" w:rsidR="00782423" w:rsidRPr="00782423" w:rsidRDefault="00782423" w:rsidP="00782423">
      <w:pPr>
        <w:rPr>
          <w:ins w:id="59" w:author="Omkar kurra" w:date="2023-02-10T11:40:00Z"/>
          <w:rFonts w:ascii="Times New Roman" w:hAnsi="Times New Roman" w:cs="Times New Roman"/>
          <w:sz w:val="28"/>
          <w:szCs w:val="28"/>
        </w:rPr>
      </w:pPr>
    </w:p>
    <w:p w14:paraId="45B38B9E" w14:textId="77777777" w:rsidR="00782423" w:rsidRPr="00782423" w:rsidRDefault="00782423" w:rsidP="00782423">
      <w:pPr>
        <w:rPr>
          <w:ins w:id="60" w:author="Omkar kurra" w:date="2023-02-10T11:40:00Z"/>
          <w:rFonts w:ascii="Times New Roman" w:hAnsi="Times New Roman" w:cs="Times New Roman"/>
          <w:sz w:val="28"/>
          <w:szCs w:val="28"/>
        </w:rPr>
      </w:pPr>
      <w:ins w:id="61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 xml:space="preserve">int </w:t>
        </w:r>
        <w:proofErr w:type="gramStart"/>
        <w:r w:rsidRPr="00782423">
          <w:rPr>
            <w:rFonts w:ascii="Times New Roman" w:hAnsi="Times New Roman" w:cs="Times New Roman"/>
            <w:sz w:val="28"/>
            <w:szCs w:val="28"/>
          </w:rPr>
          <w:t>main(</w:t>
        </w:r>
        <w:proofErr w:type="gramEnd"/>
        <w:r w:rsidRPr="00782423">
          <w:rPr>
            <w:rFonts w:ascii="Times New Roman" w:hAnsi="Times New Roman" w:cs="Times New Roman"/>
            <w:sz w:val="28"/>
            <w:szCs w:val="28"/>
          </w:rPr>
          <w:t>) {</w:t>
        </w:r>
      </w:ins>
    </w:p>
    <w:p w14:paraId="13FFFCE0" w14:textId="77777777" w:rsidR="00782423" w:rsidRPr="00782423" w:rsidRDefault="00782423" w:rsidP="00782423">
      <w:pPr>
        <w:rPr>
          <w:ins w:id="62" w:author="Omkar kurra" w:date="2023-02-10T11:40:00Z"/>
          <w:rFonts w:ascii="Times New Roman" w:hAnsi="Times New Roman" w:cs="Times New Roman"/>
          <w:sz w:val="28"/>
          <w:szCs w:val="28"/>
        </w:rPr>
      </w:pPr>
      <w:ins w:id="63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 xml:space="preserve">  </w:t>
        </w:r>
        <w:proofErr w:type="gramStart"/>
        <w:r w:rsidRPr="00782423">
          <w:rPr>
            <w:rFonts w:ascii="Times New Roman" w:hAnsi="Times New Roman" w:cs="Times New Roman"/>
            <w:sz w:val="28"/>
            <w:szCs w:val="28"/>
          </w:rPr>
          <w:t>backtrack(</w:t>
        </w:r>
        <w:proofErr w:type="gramEnd"/>
        <w:r w:rsidRPr="00782423">
          <w:rPr>
            <w:rFonts w:ascii="Times New Roman" w:hAnsi="Times New Roman" w:cs="Times New Roman"/>
            <w:sz w:val="28"/>
            <w:szCs w:val="28"/>
          </w:rPr>
          <w:t>0);</w:t>
        </w:r>
      </w:ins>
    </w:p>
    <w:p w14:paraId="5E94D3FF" w14:textId="77777777" w:rsidR="00782423" w:rsidRPr="00782423" w:rsidRDefault="00782423" w:rsidP="00782423">
      <w:pPr>
        <w:rPr>
          <w:ins w:id="64" w:author="Omkar kurra" w:date="2023-02-10T11:40:00Z"/>
          <w:rFonts w:ascii="Times New Roman" w:hAnsi="Times New Roman" w:cs="Times New Roman"/>
          <w:sz w:val="28"/>
          <w:szCs w:val="28"/>
        </w:rPr>
      </w:pPr>
      <w:ins w:id="65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 xml:space="preserve">  return 0;</w:t>
        </w:r>
      </w:ins>
    </w:p>
    <w:p w14:paraId="09FF3AD5" w14:textId="2310D973" w:rsidR="00782423" w:rsidRDefault="00782423" w:rsidP="00782423">
      <w:pPr>
        <w:rPr>
          <w:ins w:id="66" w:author="Omkar kurra" w:date="2023-02-10T11:40:00Z"/>
          <w:rFonts w:ascii="Times New Roman" w:hAnsi="Times New Roman" w:cs="Times New Roman"/>
          <w:sz w:val="28"/>
          <w:szCs w:val="28"/>
        </w:rPr>
      </w:pPr>
      <w:ins w:id="67" w:author="Omkar kurra" w:date="2023-02-10T11:40:00Z">
        <w:r w:rsidRPr="00782423">
          <w:rPr>
            <w:rFonts w:ascii="Times New Roman" w:hAnsi="Times New Roman" w:cs="Times New Roman"/>
            <w:sz w:val="28"/>
            <w:szCs w:val="28"/>
          </w:rPr>
          <w:t>}</w:t>
        </w:r>
      </w:ins>
    </w:p>
    <w:p w14:paraId="5872C85F" w14:textId="395D682F" w:rsidR="00782423" w:rsidRDefault="00782423" w:rsidP="00782423">
      <w:pPr>
        <w:rPr>
          <w:ins w:id="68" w:author="Omkar kurra" w:date="2023-02-10T11:40:00Z"/>
          <w:rFonts w:ascii="Times New Roman" w:hAnsi="Times New Roman" w:cs="Times New Roman"/>
          <w:sz w:val="28"/>
          <w:szCs w:val="28"/>
        </w:rPr>
      </w:pPr>
      <w:ins w:id="69" w:author="Omkar kurra" w:date="2023-02-10T11:40:00Z">
        <w:r>
          <w:rPr>
            <w:rFonts w:ascii="Times New Roman" w:hAnsi="Times New Roman" w:cs="Times New Roman"/>
            <w:sz w:val="28"/>
            <w:szCs w:val="28"/>
          </w:rPr>
          <w:lastRenderedPageBreak/>
          <w:t>OUTPUT:</w:t>
        </w:r>
      </w:ins>
    </w:p>
    <w:p w14:paraId="4F72AE90" w14:textId="58ECE168" w:rsidR="00782423" w:rsidRDefault="00782423" w:rsidP="00782423">
      <w:pPr>
        <w:rPr>
          <w:ins w:id="70" w:author="Omkar kurra" w:date="2023-02-10T11:40:00Z"/>
          <w:rFonts w:ascii="Times New Roman" w:hAnsi="Times New Roman" w:cs="Times New Roman"/>
          <w:sz w:val="28"/>
          <w:szCs w:val="28"/>
        </w:rPr>
      </w:pPr>
      <w:ins w:id="71" w:author="Omkar kurra" w:date="2023-02-10T11:40:00Z">
        <w:r>
          <w:rPr>
            <w:rFonts w:ascii="Times New Roman" w:hAnsi="Times New Roman" w:cs="Times New Roman"/>
            <w:noProof/>
            <w:sz w:val="28"/>
            <w:szCs w:val="28"/>
          </w:rPr>
          <w:drawing>
            <wp:inline distT="0" distB="0" distL="0" distR="0" wp14:anchorId="3FEE50B5" wp14:editId="7A5A4369">
              <wp:extent cx="3778250" cy="1778000"/>
              <wp:effectExtent l="0" t="0" r="0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Picture 6"/>
                      <pic:cNvPicPr/>
                    </pic:nvPicPr>
                    <pic:blipFill rotWithShape="1"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6397" t="19697" r="17682" b="25152"/>
                      <a:stretch/>
                    </pic:blipFill>
                    <pic:spPr bwMode="auto">
                      <a:xfrm>
                        <a:off x="0" y="0"/>
                        <a:ext cx="3778250" cy="17780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52335248" w14:textId="5A3E0025" w:rsidR="000E2EE9" w:rsidRPr="000E2EE9" w:rsidRDefault="003C754A" w:rsidP="000E2EE9">
      <w:pPr>
        <w:rPr>
          <w:ins w:id="72" w:author="Omkar kurra" w:date="2023-02-10T11:40:00Z"/>
          <w:rFonts w:ascii="Times New Roman" w:hAnsi="Times New Roman" w:cs="Times New Roman"/>
          <w:sz w:val="28"/>
          <w:szCs w:val="28"/>
        </w:rPr>
      </w:pPr>
      <w:ins w:id="73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6. </w:t>
        </w:r>
        <w:r w:rsidR="000E2EE9" w:rsidRPr="000E2EE9">
          <w:rPr>
            <w:rFonts w:ascii="Times New Roman" w:hAnsi="Times New Roman" w:cs="Times New Roman"/>
            <w:sz w:val="28"/>
            <w:szCs w:val="28"/>
          </w:rPr>
          <w:t>OPTIMAL BINARY SEARCH TREE</w:t>
        </w:r>
      </w:ins>
    </w:p>
    <w:p w14:paraId="15E87D95" w14:textId="77777777" w:rsidR="000E2EE9" w:rsidRPr="000E2EE9" w:rsidRDefault="000E2EE9" w:rsidP="000E2EE9">
      <w:pPr>
        <w:rPr>
          <w:ins w:id="74" w:author="Omkar kurra" w:date="2023-02-10T11:40:00Z"/>
          <w:rFonts w:ascii="Times New Roman" w:hAnsi="Times New Roman" w:cs="Times New Roman"/>
          <w:sz w:val="28"/>
          <w:szCs w:val="28"/>
        </w:rPr>
      </w:pPr>
      <w:ins w:id="75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PROGRAM:</w:t>
        </w:r>
      </w:ins>
    </w:p>
    <w:p w14:paraId="13268669" w14:textId="77777777" w:rsidR="000E2EE9" w:rsidRPr="000E2EE9" w:rsidRDefault="000E2EE9" w:rsidP="000E2EE9">
      <w:pPr>
        <w:rPr>
          <w:ins w:id="76" w:author="Omkar kurra" w:date="2023-02-10T11:40:00Z"/>
          <w:rFonts w:ascii="Times New Roman" w:hAnsi="Times New Roman" w:cs="Times New Roman"/>
          <w:sz w:val="28"/>
          <w:szCs w:val="28"/>
        </w:rPr>
      </w:pPr>
      <w:ins w:id="77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// A naive recursive implementation of optimal binary</w:t>
        </w:r>
      </w:ins>
    </w:p>
    <w:p w14:paraId="47FF3659" w14:textId="77777777" w:rsidR="000E2EE9" w:rsidRPr="000E2EE9" w:rsidRDefault="000E2EE9" w:rsidP="000E2EE9">
      <w:pPr>
        <w:rPr>
          <w:ins w:id="78" w:author="Omkar kurra" w:date="2023-02-10T11:40:00Z"/>
          <w:rFonts w:ascii="Times New Roman" w:hAnsi="Times New Roman" w:cs="Times New Roman"/>
          <w:sz w:val="28"/>
          <w:szCs w:val="28"/>
        </w:rPr>
      </w:pPr>
      <w:ins w:id="79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// search tree problem</w:t>
        </w:r>
      </w:ins>
    </w:p>
    <w:p w14:paraId="24D4C3C2" w14:textId="77777777" w:rsidR="000E2EE9" w:rsidRPr="000E2EE9" w:rsidRDefault="000E2EE9" w:rsidP="000E2EE9">
      <w:pPr>
        <w:rPr>
          <w:ins w:id="80" w:author="Omkar kurra" w:date="2023-02-10T11:40:00Z"/>
          <w:rFonts w:ascii="Times New Roman" w:hAnsi="Times New Roman" w:cs="Times New Roman"/>
          <w:sz w:val="28"/>
          <w:szCs w:val="28"/>
        </w:rPr>
      </w:pPr>
      <w:ins w:id="81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#include &lt;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stdio.h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&gt;</w:t>
        </w:r>
      </w:ins>
    </w:p>
    <w:p w14:paraId="1166B1A3" w14:textId="77777777" w:rsidR="000E2EE9" w:rsidRPr="000E2EE9" w:rsidRDefault="000E2EE9" w:rsidP="000E2EE9">
      <w:pPr>
        <w:rPr>
          <w:ins w:id="82" w:author="Omkar kurra" w:date="2023-02-10T11:40:00Z"/>
          <w:rFonts w:ascii="Times New Roman" w:hAnsi="Times New Roman" w:cs="Times New Roman"/>
          <w:sz w:val="28"/>
          <w:szCs w:val="28"/>
        </w:rPr>
      </w:pPr>
      <w:ins w:id="83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#include &lt;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limits.h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&gt;</w:t>
        </w:r>
      </w:ins>
    </w:p>
    <w:p w14:paraId="2BB96A9F" w14:textId="77777777" w:rsidR="000E2EE9" w:rsidRPr="000E2EE9" w:rsidRDefault="000E2EE9" w:rsidP="000E2EE9">
      <w:pPr>
        <w:rPr>
          <w:ins w:id="84" w:author="Omkar kurra" w:date="2023-02-10T11:40:00Z"/>
          <w:rFonts w:ascii="Times New Roman" w:hAnsi="Times New Roman" w:cs="Times New Roman"/>
          <w:sz w:val="28"/>
          <w:szCs w:val="28"/>
        </w:rPr>
      </w:pPr>
    </w:p>
    <w:p w14:paraId="033C1647" w14:textId="77777777" w:rsidR="000E2EE9" w:rsidRPr="000E2EE9" w:rsidRDefault="000E2EE9" w:rsidP="000E2EE9">
      <w:pPr>
        <w:rPr>
          <w:ins w:id="85" w:author="Omkar kurra" w:date="2023-02-10T11:40:00Z"/>
          <w:rFonts w:ascii="Times New Roman" w:hAnsi="Times New Roman" w:cs="Times New Roman"/>
          <w:sz w:val="28"/>
          <w:szCs w:val="28"/>
        </w:rPr>
      </w:pPr>
      <w:ins w:id="86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// A utility function to get sum of array elements</w:t>
        </w:r>
      </w:ins>
    </w:p>
    <w:p w14:paraId="332F6455" w14:textId="77777777" w:rsidR="000E2EE9" w:rsidRPr="000E2EE9" w:rsidRDefault="000E2EE9" w:rsidP="000E2EE9">
      <w:pPr>
        <w:rPr>
          <w:ins w:id="87" w:author="Omkar kurra" w:date="2023-02-10T11:40:00Z"/>
          <w:rFonts w:ascii="Times New Roman" w:hAnsi="Times New Roman" w:cs="Times New Roman"/>
          <w:sz w:val="28"/>
          <w:szCs w:val="28"/>
        </w:rPr>
      </w:pPr>
      <w:ins w:id="88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//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freq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[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] to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freq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[j]</w:t>
        </w:r>
      </w:ins>
    </w:p>
    <w:p w14:paraId="3C28CFBF" w14:textId="77777777" w:rsidR="000E2EE9" w:rsidRPr="000E2EE9" w:rsidRDefault="000E2EE9" w:rsidP="000E2EE9">
      <w:pPr>
        <w:rPr>
          <w:ins w:id="89" w:author="Omkar kurra" w:date="2023-02-10T11:40:00Z"/>
          <w:rFonts w:ascii="Times New Roman" w:hAnsi="Times New Roman" w:cs="Times New Roman"/>
          <w:sz w:val="28"/>
          <w:szCs w:val="28"/>
        </w:rPr>
      </w:pPr>
      <w:ins w:id="90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int </w:t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sum(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 xml:space="preserve">int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freq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[], int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, int j);</w:t>
        </w:r>
      </w:ins>
    </w:p>
    <w:p w14:paraId="04B6AC14" w14:textId="77777777" w:rsidR="000E2EE9" w:rsidRPr="000E2EE9" w:rsidRDefault="000E2EE9" w:rsidP="000E2EE9">
      <w:pPr>
        <w:rPr>
          <w:ins w:id="91" w:author="Omkar kurra" w:date="2023-02-10T11:40:00Z"/>
          <w:rFonts w:ascii="Times New Roman" w:hAnsi="Times New Roman" w:cs="Times New Roman"/>
          <w:sz w:val="28"/>
          <w:szCs w:val="28"/>
        </w:rPr>
      </w:pPr>
    </w:p>
    <w:p w14:paraId="6EF43F00" w14:textId="77777777" w:rsidR="000E2EE9" w:rsidRPr="000E2EE9" w:rsidRDefault="000E2EE9" w:rsidP="000E2EE9">
      <w:pPr>
        <w:rPr>
          <w:ins w:id="92" w:author="Omkar kurra" w:date="2023-02-10T11:40:00Z"/>
          <w:rFonts w:ascii="Times New Roman" w:hAnsi="Times New Roman" w:cs="Times New Roman"/>
          <w:sz w:val="28"/>
          <w:szCs w:val="28"/>
        </w:rPr>
      </w:pPr>
      <w:ins w:id="93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// A recursive function to calculate cost of optimal</w:t>
        </w:r>
      </w:ins>
    </w:p>
    <w:p w14:paraId="2B21C4A2" w14:textId="77777777" w:rsidR="000E2EE9" w:rsidRPr="000E2EE9" w:rsidRDefault="000E2EE9" w:rsidP="000E2EE9">
      <w:pPr>
        <w:rPr>
          <w:ins w:id="94" w:author="Omkar kurra" w:date="2023-02-10T11:40:00Z"/>
          <w:rFonts w:ascii="Times New Roman" w:hAnsi="Times New Roman" w:cs="Times New Roman"/>
          <w:sz w:val="28"/>
          <w:szCs w:val="28"/>
        </w:rPr>
      </w:pPr>
      <w:ins w:id="95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// binary search tree</w:t>
        </w:r>
      </w:ins>
    </w:p>
    <w:p w14:paraId="49814867" w14:textId="77777777" w:rsidR="000E2EE9" w:rsidRPr="000E2EE9" w:rsidRDefault="000E2EE9" w:rsidP="000E2EE9">
      <w:pPr>
        <w:rPr>
          <w:ins w:id="96" w:author="Omkar kurra" w:date="2023-02-10T11:40:00Z"/>
          <w:rFonts w:ascii="Times New Roman" w:hAnsi="Times New Roman" w:cs="Times New Roman"/>
          <w:sz w:val="28"/>
          <w:szCs w:val="28"/>
        </w:rPr>
      </w:pPr>
      <w:ins w:id="97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int </w:t>
        </w:r>
        <w:proofErr w:type="spellStart"/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optCost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(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 xml:space="preserve">int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freq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[], int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, int j)</w:t>
        </w:r>
      </w:ins>
    </w:p>
    <w:p w14:paraId="7FC3712E" w14:textId="77777777" w:rsidR="000E2EE9" w:rsidRPr="000E2EE9" w:rsidRDefault="000E2EE9" w:rsidP="000E2EE9">
      <w:pPr>
        <w:rPr>
          <w:ins w:id="98" w:author="Omkar kurra" w:date="2023-02-10T11:40:00Z"/>
          <w:rFonts w:ascii="Times New Roman" w:hAnsi="Times New Roman" w:cs="Times New Roman"/>
          <w:sz w:val="28"/>
          <w:szCs w:val="28"/>
        </w:rPr>
      </w:pPr>
      <w:ins w:id="99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{</w:t>
        </w:r>
      </w:ins>
    </w:p>
    <w:p w14:paraId="07D9E2C8" w14:textId="77777777" w:rsidR="000E2EE9" w:rsidRPr="000E2EE9" w:rsidRDefault="000E2EE9" w:rsidP="000E2EE9">
      <w:pPr>
        <w:rPr>
          <w:ins w:id="100" w:author="Omkar kurra" w:date="2023-02-10T11:40:00Z"/>
          <w:rFonts w:ascii="Times New Roman" w:hAnsi="Times New Roman" w:cs="Times New Roman"/>
          <w:sz w:val="28"/>
          <w:szCs w:val="28"/>
        </w:rPr>
      </w:pPr>
      <w:ins w:id="101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// Base cases</w:t>
        </w:r>
      </w:ins>
    </w:p>
    <w:p w14:paraId="4CDDC9E1" w14:textId="77777777" w:rsidR="000E2EE9" w:rsidRPr="000E2EE9" w:rsidRDefault="000E2EE9" w:rsidP="000E2EE9">
      <w:pPr>
        <w:rPr>
          <w:ins w:id="102" w:author="Omkar kurra" w:date="2023-02-10T11:40:00Z"/>
          <w:rFonts w:ascii="Times New Roman" w:hAnsi="Times New Roman" w:cs="Times New Roman"/>
          <w:sz w:val="28"/>
          <w:szCs w:val="28"/>
        </w:rPr>
      </w:pPr>
      <w:ins w:id="103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if (j &lt;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)</w:t>
        </w:r>
        <w:r w:rsidRPr="000E2EE9">
          <w:rPr>
            <w:rFonts w:ascii="Times New Roman" w:hAnsi="Times New Roman" w:cs="Times New Roman"/>
            <w:sz w:val="28"/>
            <w:szCs w:val="28"/>
          </w:rPr>
          <w:tab/>
          <w:t xml:space="preserve"> // no elements in this subarray</w:t>
        </w:r>
      </w:ins>
    </w:p>
    <w:p w14:paraId="7396918E" w14:textId="77777777" w:rsidR="000E2EE9" w:rsidRPr="000E2EE9" w:rsidRDefault="000E2EE9" w:rsidP="000E2EE9">
      <w:pPr>
        <w:rPr>
          <w:ins w:id="104" w:author="Omkar kurra" w:date="2023-02-10T11:40:00Z"/>
          <w:rFonts w:ascii="Times New Roman" w:hAnsi="Times New Roman" w:cs="Times New Roman"/>
          <w:sz w:val="28"/>
          <w:szCs w:val="28"/>
        </w:rPr>
      </w:pPr>
      <w:ins w:id="105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ab/>
          <w:t>return 0;</w:t>
        </w:r>
      </w:ins>
    </w:p>
    <w:p w14:paraId="725AE619" w14:textId="77777777" w:rsidR="000E2EE9" w:rsidRPr="000E2EE9" w:rsidRDefault="000E2EE9" w:rsidP="000E2EE9">
      <w:pPr>
        <w:rPr>
          <w:ins w:id="106" w:author="Omkar kurra" w:date="2023-02-10T11:40:00Z"/>
          <w:rFonts w:ascii="Times New Roman" w:hAnsi="Times New Roman" w:cs="Times New Roman"/>
          <w:sz w:val="28"/>
          <w:szCs w:val="28"/>
        </w:rPr>
      </w:pPr>
      <w:ins w:id="107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if (j ==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)</w:t>
        </w:r>
        <w:r w:rsidRPr="000E2EE9">
          <w:rPr>
            <w:rFonts w:ascii="Times New Roman" w:hAnsi="Times New Roman" w:cs="Times New Roman"/>
            <w:sz w:val="28"/>
            <w:szCs w:val="28"/>
          </w:rPr>
          <w:tab/>
          <w:t xml:space="preserve"> // one element in this subarray</w:t>
        </w:r>
      </w:ins>
    </w:p>
    <w:p w14:paraId="243A547B" w14:textId="77777777" w:rsidR="000E2EE9" w:rsidRPr="000E2EE9" w:rsidRDefault="000E2EE9" w:rsidP="000E2EE9">
      <w:pPr>
        <w:rPr>
          <w:ins w:id="108" w:author="Omkar kurra" w:date="2023-02-10T11:40:00Z"/>
          <w:rFonts w:ascii="Times New Roman" w:hAnsi="Times New Roman" w:cs="Times New Roman"/>
          <w:sz w:val="28"/>
          <w:szCs w:val="28"/>
        </w:rPr>
      </w:pPr>
      <w:ins w:id="109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ab/>
          <w:t xml:space="preserve">return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freq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[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];</w:t>
        </w:r>
      </w:ins>
    </w:p>
    <w:p w14:paraId="6CC7AED9" w14:textId="77777777" w:rsidR="000E2EE9" w:rsidRPr="000E2EE9" w:rsidRDefault="000E2EE9" w:rsidP="000E2EE9">
      <w:pPr>
        <w:rPr>
          <w:ins w:id="110" w:author="Omkar kurra" w:date="2023-02-10T11:40:00Z"/>
          <w:rFonts w:ascii="Times New Roman" w:hAnsi="Times New Roman" w:cs="Times New Roman"/>
          <w:sz w:val="28"/>
          <w:szCs w:val="28"/>
        </w:rPr>
      </w:pPr>
    </w:p>
    <w:p w14:paraId="438BB591" w14:textId="77777777" w:rsidR="000E2EE9" w:rsidRPr="000E2EE9" w:rsidRDefault="000E2EE9" w:rsidP="000E2EE9">
      <w:pPr>
        <w:rPr>
          <w:ins w:id="111" w:author="Omkar kurra" w:date="2023-02-10T11:40:00Z"/>
          <w:rFonts w:ascii="Times New Roman" w:hAnsi="Times New Roman" w:cs="Times New Roman"/>
          <w:sz w:val="28"/>
          <w:szCs w:val="28"/>
        </w:rPr>
      </w:pPr>
      <w:ins w:id="112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// Get sum of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freq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[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],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freq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[i+1], ...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freq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[j]</w:t>
        </w:r>
      </w:ins>
    </w:p>
    <w:p w14:paraId="61C14388" w14:textId="77777777" w:rsidR="000E2EE9" w:rsidRPr="000E2EE9" w:rsidRDefault="000E2EE9" w:rsidP="000E2EE9">
      <w:pPr>
        <w:rPr>
          <w:ins w:id="113" w:author="Omkar kurra" w:date="2023-02-10T11:40:00Z"/>
          <w:rFonts w:ascii="Times New Roman" w:hAnsi="Times New Roman" w:cs="Times New Roman"/>
          <w:sz w:val="28"/>
          <w:szCs w:val="28"/>
        </w:rPr>
      </w:pPr>
      <w:ins w:id="114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int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fsum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 = </w:t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sum(</w:t>
        </w:r>
        <w:proofErr w:type="spellStart"/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freq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,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, j);</w:t>
        </w:r>
      </w:ins>
    </w:p>
    <w:p w14:paraId="4E4899AA" w14:textId="77777777" w:rsidR="000E2EE9" w:rsidRPr="000E2EE9" w:rsidRDefault="000E2EE9" w:rsidP="000E2EE9">
      <w:pPr>
        <w:rPr>
          <w:ins w:id="115" w:author="Omkar kurra" w:date="2023-02-10T11:40:00Z"/>
          <w:rFonts w:ascii="Times New Roman" w:hAnsi="Times New Roman" w:cs="Times New Roman"/>
          <w:sz w:val="28"/>
          <w:szCs w:val="28"/>
        </w:rPr>
      </w:pPr>
    </w:p>
    <w:p w14:paraId="523BDFC1" w14:textId="77777777" w:rsidR="000E2EE9" w:rsidRPr="000E2EE9" w:rsidRDefault="000E2EE9" w:rsidP="000E2EE9">
      <w:pPr>
        <w:rPr>
          <w:ins w:id="116" w:author="Omkar kurra" w:date="2023-02-10T11:40:00Z"/>
          <w:rFonts w:ascii="Times New Roman" w:hAnsi="Times New Roman" w:cs="Times New Roman"/>
          <w:sz w:val="28"/>
          <w:szCs w:val="28"/>
        </w:rPr>
      </w:pPr>
      <w:ins w:id="117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// Initialize minimum value</w:t>
        </w:r>
      </w:ins>
    </w:p>
    <w:p w14:paraId="5E03D683" w14:textId="77777777" w:rsidR="000E2EE9" w:rsidRPr="000E2EE9" w:rsidRDefault="000E2EE9" w:rsidP="000E2EE9">
      <w:pPr>
        <w:rPr>
          <w:ins w:id="118" w:author="Omkar kurra" w:date="2023-02-10T11:40:00Z"/>
          <w:rFonts w:ascii="Times New Roman" w:hAnsi="Times New Roman" w:cs="Times New Roman"/>
          <w:sz w:val="28"/>
          <w:szCs w:val="28"/>
        </w:rPr>
      </w:pPr>
      <w:ins w:id="119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int min = INT_MAX;</w:t>
        </w:r>
      </w:ins>
    </w:p>
    <w:p w14:paraId="544952E7" w14:textId="77777777" w:rsidR="000E2EE9" w:rsidRPr="000E2EE9" w:rsidRDefault="000E2EE9" w:rsidP="000E2EE9">
      <w:pPr>
        <w:rPr>
          <w:ins w:id="120" w:author="Omkar kurra" w:date="2023-02-10T11:40:00Z"/>
          <w:rFonts w:ascii="Times New Roman" w:hAnsi="Times New Roman" w:cs="Times New Roman"/>
          <w:sz w:val="28"/>
          <w:szCs w:val="28"/>
        </w:rPr>
      </w:pPr>
    </w:p>
    <w:p w14:paraId="1BFE56AA" w14:textId="77777777" w:rsidR="000E2EE9" w:rsidRPr="000E2EE9" w:rsidRDefault="000E2EE9" w:rsidP="000E2EE9">
      <w:pPr>
        <w:rPr>
          <w:ins w:id="121" w:author="Omkar kurra" w:date="2023-02-10T11:40:00Z"/>
          <w:rFonts w:ascii="Times New Roman" w:hAnsi="Times New Roman" w:cs="Times New Roman"/>
          <w:sz w:val="28"/>
          <w:szCs w:val="28"/>
        </w:rPr>
      </w:pPr>
      <w:ins w:id="122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// One by one consider all elements as root and</w:t>
        </w:r>
      </w:ins>
    </w:p>
    <w:p w14:paraId="074F7D12" w14:textId="77777777" w:rsidR="000E2EE9" w:rsidRPr="000E2EE9" w:rsidRDefault="000E2EE9" w:rsidP="000E2EE9">
      <w:pPr>
        <w:rPr>
          <w:ins w:id="123" w:author="Omkar kurra" w:date="2023-02-10T11:40:00Z"/>
          <w:rFonts w:ascii="Times New Roman" w:hAnsi="Times New Roman" w:cs="Times New Roman"/>
          <w:sz w:val="28"/>
          <w:szCs w:val="28"/>
        </w:rPr>
      </w:pPr>
      <w:ins w:id="124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// recursively find cost of the BST, compare the</w:t>
        </w:r>
      </w:ins>
    </w:p>
    <w:p w14:paraId="0F7DCFB1" w14:textId="77777777" w:rsidR="000E2EE9" w:rsidRPr="000E2EE9" w:rsidRDefault="000E2EE9" w:rsidP="000E2EE9">
      <w:pPr>
        <w:rPr>
          <w:ins w:id="125" w:author="Omkar kurra" w:date="2023-02-10T11:40:00Z"/>
          <w:rFonts w:ascii="Times New Roman" w:hAnsi="Times New Roman" w:cs="Times New Roman"/>
          <w:sz w:val="28"/>
          <w:szCs w:val="28"/>
        </w:rPr>
      </w:pPr>
      <w:ins w:id="126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// cost with min and update min if needed</w:t>
        </w:r>
      </w:ins>
    </w:p>
    <w:p w14:paraId="68957CF5" w14:textId="77777777" w:rsidR="000E2EE9" w:rsidRPr="000E2EE9" w:rsidRDefault="000E2EE9" w:rsidP="000E2EE9">
      <w:pPr>
        <w:rPr>
          <w:ins w:id="127" w:author="Omkar kurra" w:date="2023-02-10T11:40:00Z"/>
          <w:rFonts w:ascii="Times New Roman" w:hAnsi="Times New Roman" w:cs="Times New Roman"/>
          <w:sz w:val="28"/>
          <w:szCs w:val="28"/>
        </w:rPr>
      </w:pPr>
      <w:ins w:id="128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for (int r =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; r &lt;= j; ++r)</w:t>
        </w:r>
      </w:ins>
    </w:p>
    <w:p w14:paraId="49E7C408" w14:textId="77777777" w:rsidR="000E2EE9" w:rsidRPr="000E2EE9" w:rsidRDefault="000E2EE9" w:rsidP="000E2EE9">
      <w:pPr>
        <w:rPr>
          <w:ins w:id="129" w:author="Omkar kurra" w:date="2023-02-10T11:40:00Z"/>
          <w:rFonts w:ascii="Times New Roman" w:hAnsi="Times New Roman" w:cs="Times New Roman"/>
          <w:sz w:val="28"/>
          <w:szCs w:val="28"/>
        </w:rPr>
      </w:pPr>
      <w:ins w:id="130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{</w:t>
        </w:r>
      </w:ins>
    </w:p>
    <w:p w14:paraId="5B583880" w14:textId="77777777" w:rsidR="000E2EE9" w:rsidRPr="000E2EE9" w:rsidRDefault="000E2EE9" w:rsidP="000E2EE9">
      <w:pPr>
        <w:rPr>
          <w:ins w:id="131" w:author="Omkar kurra" w:date="2023-02-10T11:40:00Z"/>
          <w:rFonts w:ascii="Times New Roman" w:hAnsi="Times New Roman" w:cs="Times New Roman"/>
          <w:sz w:val="28"/>
          <w:szCs w:val="28"/>
        </w:rPr>
      </w:pPr>
      <w:ins w:id="132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ab/>
          <w:t xml:space="preserve">int cost = </w:t>
        </w:r>
        <w:proofErr w:type="spellStart"/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optCost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(</w:t>
        </w:r>
        <w:proofErr w:type="spellStart"/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freq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,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, r-1) +</w:t>
        </w:r>
      </w:ins>
    </w:p>
    <w:p w14:paraId="627C7F48" w14:textId="77777777" w:rsidR="000E2EE9" w:rsidRPr="000E2EE9" w:rsidRDefault="000E2EE9" w:rsidP="000E2EE9">
      <w:pPr>
        <w:rPr>
          <w:ins w:id="133" w:author="Omkar kurra" w:date="2023-02-10T11:40:00Z"/>
          <w:rFonts w:ascii="Times New Roman" w:hAnsi="Times New Roman" w:cs="Times New Roman"/>
          <w:sz w:val="28"/>
          <w:szCs w:val="28"/>
        </w:rPr>
      </w:pPr>
      <w:ins w:id="134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ab/>
        </w:r>
        <w:r w:rsidRPr="000E2EE9">
          <w:rPr>
            <w:rFonts w:ascii="Times New Roman" w:hAnsi="Times New Roman" w:cs="Times New Roman"/>
            <w:sz w:val="28"/>
            <w:szCs w:val="28"/>
          </w:rPr>
          <w:tab/>
        </w:r>
        <w:r w:rsidRPr="000E2EE9">
          <w:rPr>
            <w:rFonts w:ascii="Times New Roman" w:hAnsi="Times New Roman" w:cs="Times New Roman"/>
            <w:sz w:val="28"/>
            <w:szCs w:val="28"/>
          </w:rPr>
          <w:tab/>
        </w:r>
        <w:r w:rsidRPr="000E2EE9">
          <w:rPr>
            <w:rFonts w:ascii="Times New Roman" w:hAnsi="Times New Roman" w:cs="Times New Roman"/>
            <w:sz w:val="28"/>
            <w:szCs w:val="28"/>
          </w:rPr>
          <w:tab/>
        </w:r>
        <w:proofErr w:type="spellStart"/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optCost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(</w:t>
        </w:r>
        <w:proofErr w:type="spellStart"/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freq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, r+1, j);</w:t>
        </w:r>
      </w:ins>
    </w:p>
    <w:p w14:paraId="5D2BE5DD" w14:textId="77777777" w:rsidR="000E2EE9" w:rsidRPr="000E2EE9" w:rsidRDefault="000E2EE9" w:rsidP="000E2EE9">
      <w:pPr>
        <w:rPr>
          <w:ins w:id="135" w:author="Omkar kurra" w:date="2023-02-10T11:40:00Z"/>
          <w:rFonts w:ascii="Times New Roman" w:hAnsi="Times New Roman" w:cs="Times New Roman"/>
          <w:sz w:val="28"/>
          <w:szCs w:val="28"/>
        </w:rPr>
      </w:pPr>
      <w:ins w:id="136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ab/>
          <w:t>if (cost &lt; min)</w:t>
        </w:r>
      </w:ins>
    </w:p>
    <w:p w14:paraId="781E4106" w14:textId="77777777" w:rsidR="000E2EE9" w:rsidRPr="000E2EE9" w:rsidRDefault="000E2EE9" w:rsidP="000E2EE9">
      <w:pPr>
        <w:rPr>
          <w:ins w:id="137" w:author="Omkar kurra" w:date="2023-02-10T11:40:00Z"/>
          <w:rFonts w:ascii="Times New Roman" w:hAnsi="Times New Roman" w:cs="Times New Roman"/>
          <w:sz w:val="28"/>
          <w:szCs w:val="28"/>
        </w:rPr>
      </w:pPr>
      <w:ins w:id="138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ab/>
        </w:r>
        <w:r w:rsidRPr="000E2EE9">
          <w:rPr>
            <w:rFonts w:ascii="Times New Roman" w:hAnsi="Times New Roman" w:cs="Times New Roman"/>
            <w:sz w:val="28"/>
            <w:szCs w:val="28"/>
          </w:rPr>
          <w:tab/>
          <w:t>min = cost;</w:t>
        </w:r>
      </w:ins>
    </w:p>
    <w:p w14:paraId="3BB1790B" w14:textId="77777777" w:rsidR="000E2EE9" w:rsidRPr="000E2EE9" w:rsidRDefault="000E2EE9" w:rsidP="000E2EE9">
      <w:pPr>
        <w:rPr>
          <w:ins w:id="139" w:author="Omkar kurra" w:date="2023-02-10T11:40:00Z"/>
          <w:rFonts w:ascii="Times New Roman" w:hAnsi="Times New Roman" w:cs="Times New Roman"/>
          <w:sz w:val="28"/>
          <w:szCs w:val="28"/>
        </w:rPr>
      </w:pPr>
      <w:ins w:id="140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}</w:t>
        </w:r>
      </w:ins>
    </w:p>
    <w:p w14:paraId="227D6A33" w14:textId="77777777" w:rsidR="000E2EE9" w:rsidRPr="000E2EE9" w:rsidRDefault="000E2EE9" w:rsidP="000E2EE9">
      <w:pPr>
        <w:rPr>
          <w:ins w:id="141" w:author="Omkar kurra" w:date="2023-02-10T11:40:00Z"/>
          <w:rFonts w:ascii="Times New Roman" w:hAnsi="Times New Roman" w:cs="Times New Roman"/>
          <w:sz w:val="28"/>
          <w:szCs w:val="28"/>
        </w:rPr>
      </w:pPr>
    </w:p>
    <w:p w14:paraId="405FD9C7" w14:textId="77777777" w:rsidR="000E2EE9" w:rsidRPr="000E2EE9" w:rsidRDefault="000E2EE9" w:rsidP="000E2EE9">
      <w:pPr>
        <w:rPr>
          <w:ins w:id="142" w:author="Omkar kurra" w:date="2023-02-10T11:40:00Z"/>
          <w:rFonts w:ascii="Times New Roman" w:hAnsi="Times New Roman" w:cs="Times New Roman"/>
          <w:sz w:val="28"/>
          <w:szCs w:val="28"/>
        </w:rPr>
      </w:pPr>
      <w:ins w:id="143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// Return minimum value</w:t>
        </w:r>
      </w:ins>
    </w:p>
    <w:p w14:paraId="38328A6D" w14:textId="77777777" w:rsidR="000E2EE9" w:rsidRPr="000E2EE9" w:rsidRDefault="000E2EE9" w:rsidP="000E2EE9">
      <w:pPr>
        <w:rPr>
          <w:ins w:id="144" w:author="Omkar kurra" w:date="2023-02-10T11:40:00Z"/>
          <w:rFonts w:ascii="Times New Roman" w:hAnsi="Times New Roman" w:cs="Times New Roman"/>
          <w:sz w:val="28"/>
          <w:szCs w:val="28"/>
        </w:rPr>
      </w:pPr>
      <w:ins w:id="145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return min +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fsum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;</w:t>
        </w:r>
      </w:ins>
    </w:p>
    <w:p w14:paraId="05F536FE" w14:textId="77777777" w:rsidR="000E2EE9" w:rsidRPr="000E2EE9" w:rsidRDefault="000E2EE9" w:rsidP="000E2EE9">
      <w:pPr>
        <w:rPr>
          <w:ins w:id="146" w:author="Omkar kurra" w:date="2023-02-10T11:40:00Z"/>
          <w:rFonts w:ascii="Times New Roman" w:hAnsi="Times New Roman" w:cs="Times New Roman"/>
          <w:sz w:val="28"/>
          <w:szCs w:val="28"/>
        </w:rPr>
      </w:pPr>
      <w:ins w:id="147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}</w:t>
        </w:r>
      </w:ins>
    </w:p>
    <w:p w14:paraId="2B4B5503" w14:textId="77777777" w:rsidR="000E2EE9" w:rsidRPr="000E2EE9" w:rsidRDefault="000E2EE9" w:rsidP="000E2EE9">
      <w:pPr>
        <w:rPr>
          <w:ins w:id="148" w:author="Omkar kurra" w:date="2023-02-10T11:40:00Z"/>
          <w:rFonts w:ascii="Times New Roman" w:hAnsi="Times New Roman" w:cs="Times New Roman"/>
          <w:sz w:val="28"/>
          <w:szCs w:val="28"/>
        </w:rPr>
      </w:pPr>
    </w:p>
    <w:p w14:paraId="04092A69" w14:textId="77777777" w:rsidR="000E2EE9" w:rsidRPr="000E2EE9" w:rsidRDefault="000E2EE9" w:rsidP="000E2EE9">
      <w:pPr>
        <w:rPr>
          <w:ins w:id="149" w:author="Omkar kurra" w:date="2023-02-10T11:40:00Z"/>
          <w:rFonts w:ascii="Times New Roman" w:hAnsi="Times New Roman" w:cs="Times New Roman"/>
          <w:sz w:val="28"/>
          <w:szCs w:val="28"/>
        </w:rPr>
      </w:pPr>
      <w:ins w:id="150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// The main function that calculates minimum cost of</w:t>
        </w:r>
      </w:ins>
    </w:p>
    <w:p w14:paraId="6EACBB35" w14:textId="77777777" w:rsidR="000E2EE9" w:rsidRPr="000E2EE9" w:rsidRDefault="000E2EE9" w:rsidP="000E2EE9">
      <w:pPr>
        <w:rPr>
          <w:ins w:id="151" w:author="Omkar kurra" w:date="2023-02-10T11:40:00Z"/>
          <w:rFonts w:ascii="Times New Roman" w:hAnsi="Times New Roman" w:cs="Times New Roman"/>
          <w:sz w:val="28"/>
          <w:szCs w:val="28"/>
        </w:rPr>
      </w:pPr>
      <w:ins w:id="152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// a Binary Search Tree. It mainly uses </w:t>
        </w:r>
        <w:proofErr w:type="spellStart"/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optCost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(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) to</w:t>
        </w:r>
      </w:ins>
    </w:p>
    <w:p w14:paraId="7396E1E1" w14:textId="77777777" w:rsidR="000E2EE9" w:rsidRPr="000E2EE9" w:rsidRDefault="000E2EE9" w:rsidP="000E2EE9">
      <w:pPr>
        <w:rPr>
          <w:ins w:id="153" w:author="Omkar kurra" w:date="2023-02-10T11:40:00Z"/>
          <w:rFonts w:ascii="Times New Roman" w:hAnsi="Times New Roman" w:cs="Times New Roman"/>
          <w:sz w:val="28"/>
          <w:szCs w:val="28"/>
        </w:rPr>
      </w:pPr>
      <w:ins w:id="154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// find the optimal cost.</w:t>
        </w:r>
      </w:ins>
    </w:p>
    <w:p w14:paraId="7E6457DD" w14:textId="77777777" w:rsidR="000E2EE9" w:rsidRPr="000E2EE9" w:rsidRDefault="000E2EE9" w:rsidP="000E2EE9">
      <w:pPr>
        <w:rPr>
          <w:ins w:id="155" w:author="Omkar kurra" w:date="2023-02-10T11:40:00Z"/>
          <w:rFonts w:ascii="Times New Roman" w:hAnsi="Times New Roman" w:cs="Times New Roman"/>
          <w:sz w:val="28"/>
          <w:szCs w:val="28"/>
        </w:rPr>
      </w:pPr>
      <w:ins w:id="156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int </w:t>
        </w:r>
        <w:proofErr w:type="spellStart"/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optimalSearchTree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(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 xml:space="preserve">int keys[], int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freq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[], int n)</w:t>
        </w:r>
      </w:ins>
    </w:p>
    <w:p w14:paraId="6A8BC579" w14:textId="77777777" w:rsidR="000E2EE9" w:rsidRPr="000E2EE9" w:rsidRDefault="000E2EE9" w:rsidP="000E2EE9">
      <w:pPr>
        <w:rPr>
          <w:ins w:id="157" w:author="Omkar kurra" w:date="2023-02-10T11:40:00Z"/>
          <w:rFonts w:ascii="Times New Roman" w:hAnsi="Times New Roman" w:cs="Times New Roman"/>
          <w:sz w:val="28"/>
          <w:szCs w:val="28"/>
        </w:rPr>
      </w:pPr>
      <w:ins w:id="158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{</w:t>
        </w:r>
      </w:ins>
    </w:p>
    <w:p w14:paraId="0F23AD78" w14:textId="77777777" w:rsidR="000E2EE9" w:rsidRPr="000E2EE9" w:rsidRDefault="000E2EE9" w:rsidP="000E2EE9">
      <w:pPr>
        <w:rPr>
          <w:ins w:id="159" w:author="Omkar kurra" w:date="2023-02-10T11:40:00Z"/>
          <w:rFonts w:ascii="Times New Roman" w:hAnsi="Times New Roman" w:cs="Times New Roman"/>
          <w:sz w:val="28"/>
          <w:szCs w:val="28"/>
        </w:rPr>
      </w:pPr>
      <w:ins w:id="160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lastRenderedPageBreak/>
          <w:tab/>
          <w:t xml:space="preserve">// Here array </w:t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keys[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] is assumed to be sorted in</w:t>
        </w:r>
      </w:ins>
    </w:p>
    <w:p w14:paraId="66C28765" w14:textId="77777777" w:rsidR="000E2EE9" w:rsidRPr="000E2EE9" w:rsidRDefault="000E2EE9" w:rsidP="000E2EE9">
      <w:pPr>
        <w:rPr>
          <w:ins w:id="161" w:author="Omkar kurra" w:date="2023-02-10T11:40:00Z"/>
          <w:rFonts w:ascii="Times New Roman" w:hAnsi="Times New Roman" w:cs="Times New Roman"/>
          <w:sz w:val="28"/>
          <w:szCs w:val="28"/>
        </w:rPr>
      </w:pPr>
      <w:ins w:id="162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ab/>
          <w:t xml:space="preserve">// increasing order. If </w:t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keys[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] is not sorted, then</w:t>
        </w:r>
      </w:ins>
    </w:p>
    <w:p w14:paraId="4FD10D60" w14:textId="77777777" w:rsidR="000E2EE9" w:rsidRPr="000E2EE9" w:rsidRDefault="000E2EE9" w:rsidP="000E2EE9">
      <w:pPr>
        <w:rPr>
          <w:ins w:id="163" w:author="Omkar kurra" w:date="2023-02-10T11:40:00Z"/>
          <w:rFonts w:ascii="Times New Roman" w:hAnsi="Times New Roman" w:cs="Times New Roman"/>
          <w:sz w:val="28"/>
          <w:szCs w:val="28"/>
        </w:rPr>
      </w:pPr>
      <w:ins w:id="164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ab/>
          <w:t xml:space="preserve">// add code to sort keys, and rearrange </w:t>
        </w:r>
        <w:proofErr w:type="spellStart"/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freq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[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]</w:t>
        </w:r>
      </w:ins>
    </w:p>
    <w:p w14:paraId="21FAF3FE" w14:textId="77777777" w:rsidR="000E2EE9" w:rsidRPr="000E2EE9" w:rsidRDefault="000E2EE9" w:rsidP="000E2EE9">
      <w:pPr>
        <w:rPr>
          <w:ins w:id="165" w:author="Omkar kurra" w:date="2023-02-10T11:40:00Z"/>
          <w:rFonts w:ascii="Times New Roman" w:hAnsi="Times New Roman" w:cs="Times New Roman"/>
          <w:sz w:val="28"/>
          <w:szCs w:val="28"/>
        </w:rPr>
      </w:pPr>
      <w:ins w:id="166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ab/>
          <w:t>// accordingly.</w:t>
        </w:r>
      </w:ins>
    </w:p>
    <w:p w14:paraId="336F2221" w14:textId="77777777" w:rsidR="000E2EE9" w:rsidRPr="000E2EE9" w:rsidRDefault="000E2EE9" w:rsidP="000E2EE9">
      <w:pPr>
        <w:rPr>
          <w:ins w:id="167" w:author="Omkar kurra" w:date="2023-02-10T11:40:00Z"/>
          <w:rFonts w:ascii="Times New Roman" w:hAnsi="Times New Roman" w:cs="Times New Roman"/>
          <w:sz w:val="28"/>
          <w:szCs w:val="28"/>
        </w:rPr>
      </w:pPr>
      <w:ins w:id="168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ab/>
          <w:t xml:space="preserve">return </w:t>
        </w:r>
        <w:proofErr w:type="spellStart"/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optCost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(</w:t>
        </w:r>
        <w:proofErr w:type="spellStart"/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freq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, 0, n-1);</w:t>
        </w:r>
      </w:ins>
    </w:p>
    <w:p w14:paraId="497D1112" w14:textId="77777777" w:rsidR="000E2EE9" w:rsidRPr="000E2EE9" w:rsidRDefault="000E2EE9" w:rsidP="000E2EE9">
      <w:pPr>
        <w:rPr>
          <w:ins w:id="169" w:author="Omkar kurra" w:date="2023-02-10T11:40:00Z"/>
          <w:rFonts w:ascii="Times New Roman" w:hAnsi="Times New Roman" w:cs="Times New Roman"/>
          <w:sz w:val="28"/>
          <w:szCs w:val="28"/>
        </w:rPr>
      </w:pPr>
      <w:ins w:id="170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}</w:t>
        </w:r>
      </w:ins>
    </w:p>
    <w:p w14:paraId="5E04CB82" w14:textId="77777777" w:rsidR="000E2EE9" w:rsidRPr="000E2EE9" w:rsidRDefault="000E2EE9" w:rsidP="000E2EE9">
      <w:pPr>
        <w:rPr>
          <w:ins w:id="171" w:author="Omkar kurra" w:date="2023-02-10T11:40:00Z"/>
          <w:rFonts w:ascii="Times New Roman" w:hAnsi="Times New Roman" w:cs="Times New Roman"/>
          <w:sz w:val="28"/>
          <w:szCs w:val="28"/>
        </w:rPr>
      </w:pPr>
    </w:p>
    <w:p w14:paraId="7900309C" w14:textId="77777777" w:rsidR="000E2EE9" w:rsidRPr="000E2EE9" w:rsidRDefault="000E2EE9" w:rsidP="000E2EE9">
      <w:pPr>
        <w:rPr>
          <w:ins w:id="172" w:author="Omkar kurra" w:date="2023-02-10T11:40:00Z"/>
          <w:rFonts w:ascii="Times New Roman" w:hAnsi="Times New Roman" w:cs="Times New Roman"/>
          <w:sz w:val="28"/>
          <w:szCs w:val="28"/>
        </w:rPr>
      </w:pPr>
      <w:ins w:id="173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// A utility function to get sum of array elements</w:t>
        </w:r>
      </w:ins>
    </w:p>
    <w:p w14:paraId="1755D094" w14:textId="77777777" w:rsidR="000E2EE9" w:rsidRPr="000E2EE9" w:rsidRDefault="000E2EE9" w:rsidP="000E2EE9">
      <w:pPr>
        <w:rPr>
          <w:ins w:id="174" w:author="Omkar kurra" w:date="2023-02-10T11:40:00Z"/>
          <w:rFonts w:ascii="Times New Roman" w:hAnsi="Times New Roman" w:cs="Times New Roman"/>
          <w:sz w:val="28"/>
          <w:szCs w:val="28"/>
        </w:rPr>
      </w:pPr>
      <w:ins w:id="175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//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freq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[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] to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freq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[j]</w:t>
        </w:r>
      </w:ins>
    </w:p>
    <w:p w14:paraId="522F73A3" w14:textId="77777777" w:rsidR="000E2EE9" w:rsidRPr="000E2EE9" w:rsidRDefault="000E2EE9" w:rsidP="000E2EE9">
      <w:pPr>
        <w:rPr>
          <w:ins w:id="176" w:author="Omkar kurra" w:date="2023-02-10T11:40:00Z"/>
          <w:rFonts w:ascii="Times New Roman" w:hAnsi="Times New Roman" w:cs="Times New Roman"/>
          <w:sz w:val="28"/>
          <w:szCs w:val="28"/>
        </w:rPr>
      </w:pPr>
      <w:ins w:id="177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int </w:t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sum(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 xml:space="preserve">int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freq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[], int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, int j)</w:t>
        </w:r>
      </w:ins>
    </w:p>
    <w:p w14:paraId="01742510" w14:textId="77777777" w:rsidR="000E2EE9" w:rsidRPr="000E2EE9" w:rsidRDefault="000E2EE9" w:rsidP="000E2EE9">
      <w:pPr>
        <w:rPr>
          <w:ins w:id="178" w:author="Omkar kurra" w:date="2023-02-10T11:40:00Z"/>
          <w:rFonts w:ascii="Times New Roman" w:hAnsi="Times New Roman" w:cs="Times New Roman"/>
          <w:sz w:val="28"/>
          <w:szCs w:val="28"/>
        </w:rPr>
      </w:pPr>
      <w:ins w:id="179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{</w:t>
        </w:r>
      </w:ins>
    </w:p>
    <w:p w14:paraId="5FBE790E" w14:textId="77777777" w:rsidR="000E2EE9" w:rsidRPr="000E2EE9" w:rsidRDefault="000E2EE9" w:rsidP="000E2EE9">
      <w:pPr>
        <w:rPr>
          <w:ins w:id="180" w:author="Omkar kurra" w:date="2023-02-10T11:40:00Z"/>
          <w:rFonts w:ascii="Times New Roman" w:hAnsi="Times New Roman" w:cs="Times New Roman"/>
          <w:sz w:val="28"/>
          <w:szCs w:val="28"/>
        </w:rPr>
      </w:pPr>
      <w:ins w:id="181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ab/>
          <w:t>int s = 0;</w:t>
        </w:r>
      </w:ins>
    </w:p>
    <w:p w14:paraId="2936E84D" w14:textId="77777777" w:rsidR="000E2EE9" w:rsidRPr="000E2EE9" w:rsidRDefault="000E2EE9" w:rsidP="000E2EE9">
      <w:pPr>
        <w:rPr>
          <w:ins w:id="182" w:author="Omkar kurra" w:date="2023-02-10T11:40:00Z"/>
          <w:rFonts w:ascii="Times New Roman" w:hAnsi="Times New Roman" w:cs="Times New Roman"/>
          <w:sz w:val="28"/>
          <w:szCs w:val="28"/>
        </w:rPr>
      </w:pPr>
      <w:ins w:id="183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ab/>
          <w:t xml:space="preserve">for (int k =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; k &lt;=j; k++)</w:t>
        </w:r>
      </w:ins>
    </w:p>
    <w:p w14:paraId="3A7AAB96" w14:textId="77777777" w:rsidR="000E2EE9" w:rsidRPr="000E2EE9" w:rsidRDefault="000E2EE9" w:rsidP="000E2EE9">
      <w:pPr>
        <w:rPr>
          <w:ins w:id="184" w:author="Omkar kurra" w:date="2023-02-10T11:40:00Z"/>
          <w:rFonts w:ascii="Times New Roman" w:hAnsi="Times New Roman" w:cs="Times New Roman"/>
          <w:sz w:val="28"/>
          <w:szCs w:val="28"/>
        </w:rPr>
      </w:pPr>
      <w:ins w:id="185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ab/>
          <w:t xml:space="preserve">s +=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freq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[k];</w:t>
        </w:r>
      </w:ins>
    </w:p>
    <w:p w14:paraId="0F157CA0" w14:textId="77777777" w:rsidR="000E2EE9" w:rsidRPr="000E2EE9" w:rsidRDefault="000E2EE9" w:rsidP="000E2EE9">
      <w:pPr>
        <w:rPr>
          <w:ins w:id="186" w:author="Omkar kurra" w:date="2023-02-10T11:40:00Z"/>
          <w:rFonts w:ascii="Times New Roman" w:hAnsi="Times New Roman" w:cs="Times New Roman"/>
          <w:sz w:val="28"/>
          <w:szCs w:val="28"/>
        </w:rPr>
      </w:pPr>
      <w:ins w:id="187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ab/>
          <w:t>return s;</w:t>
        </w:r>
      </w:ins>
    </w:p>
    <w:p w14:paraId="465AC584" w14:textId="77777777" w:rsidR="000E2EE9" w:rsidRPr="000E2EE9" w:rsidRDefault="000E2EE9" w:rsidP="000E2EE9">
      <w:pPr>
        <w:rPr>
          <w:ins w:id="188" w:author="Omkar kurra" w:date="2023-02-10T11:40:00Z"/>
          <w:rFonts w:ascii="Times New Roman" w:hAnsi="Times New Roman" w:cs="Times New Roman"/>
          <w:sz w:val="28"/>
          <w:szCs w:val="28"/>
        </w:rPr>
      </w:pPr>
      <w:ins w:id="189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}</w:t>
        </w:r>
      </w:ins>
    </w:p>
    <w:p w14:paraId="2358260E" w14:textId="77777777" w:rsidR="000E2EE9" w:rsidRPr="000E2EE9" w:rsidRDefault="000E2EE9" w:rsidP="000E2EE9">
      <w:pPr>
        <w:rPr>
          <w:ins w:id="190" w:author="Omkar kurra" w:date="2023-02-10T11:40:00Z"/>
          <w:rFonts w:ascii="Times New Roman" w:hAnsi="Times New Roman" w:cs="Times New Roman"/>
          <w:sz w:val="28"/>
          <w:szCs w:val="28"/>
        </w:rPr>
      </w:pPr>
    </w:p>
    <w:p w14:paraId="07B8BD68" w14:textId="77777777" w:rsidR="000E2EE9" w:rsidRPr="000E2EE9" w:rsidRDefault="000E2EE9" w:rsidP="000E2EE9">
      <w:pPr>
        <w:rPr>
          <w:ins w:id="191" w:author="Omkar kurra" w:date="2023-02-10T11:40:00Z"/>
          <w:rFonts w:ascii="Times New Roman" w:hAnsi="Times New Roman" w:cs="Times New Roman"/>
          <w:sz w:val="28"/>
          <w:szCs w:val="28"/>
        </w:rPr>
      </w:pPr>
      <w:ins w:id="192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// Driver program to test above functions</w:t>
        </w:r>
      </w:ins>
    </w:p>
    <w:p w14:paraId="5546FBD9" w14:textId="77777777" w:rsidR="000E2EE9" w:rsidRPr="000E2EE9" w:rsidRDefault="000E2EE9" w:rsidP="000E2EE9">
      <w:pPr>
        <w:rPr>
          <w:ins w:id="193" w:author="Omkar kurra" w:date="2023-02-10T11:40:00Z"/>
          <w:rFonts w:ascii="Times New Roman" w:hAnsi="Times New Roman" w:cs="Times New Roman"/>
          <w:sz w:val="28"/>
          <w:szCs w:val="28"/>
        </w:rPr>
      </w:pPr>
      <w:ins w:id="194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int </w:t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main(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)</w:t>
        </w:r>
      </w:ins>
    </w:p>
    <w:p w14:paraId="1F388F19" w14:textId="77777777" w:rsidR="000E2EE9" w:rsidRPr="000E2EE9" w:rsidRDefault="000E2EE9" w:rsidP="000E2EE9">
      <w:pPr>
        <w:rPr>
          <w:ins w:id="195" w:author="Omkar kurra" w:date="2023-02-10T11:40:00Z"/>
          <w:rFonts w:ascii="Times New Roman" w:hAnsi="Times New Roman" w:cs="Times New Roman"/>
          <w:sz w:val="28"/>
          <w:szCs w:val="28"/>
        </w:rPr>
      </w:pPr>
      <w:ins w:id="196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{</w:t>
        </w:r>
      </w:ins>
    </w:p>
    <w:p w14:paraId="57D66EB3" w14:textId="77777777" w:rsidR="000E2EE9" w:rsidRPr="000E2EE9" w:rsidRDefault="000E2EE9" w:rsidP="000E2EE9">
      <w:pPr>
        <w:rPr>
          <w:ins w:id="197" w:author="Omkar kurra" w:date="2023-02-10T11:40:00Z"/>
          <w:rFonts w:ascii="Times New Roman" w:hAnsi="Times New Roman" w:cs="Times New Roman"/>
          <w:sz w:val="28"/>
          <w:szCs w:val="28"/>
        </w:rPr>
      </w:pPr>
      <w:ins w:id="198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ab/>
          <w:t xml:space="preserve">int </w:t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keys[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] = {10, 12, 20};</w:t>
        </w:r>
      </w:ins>
    </w:p>
    <w:p w14:paraId="5861A0D8" w14:textId="77777777" w:rsidR="000E2EE9" w:rsidRPr="000E2EE9" w:rsidRDefault="000E2EE9" w:rsidP="000E2EE9">
      <w:pPr>
        <w:rPr>
          <w:ins w:id="199" w:author="Omkar kurra" w:date="2023-02-10T11:40:00Z"/>
          <w:rFonts w:ascii="Times New Roman" w:hAnsi="Times New Roman" w:cs="Times New Roman"/>
          <w:sz w:val="28"/>
          <w:szCs w:val="28"/>
        </w:rPr>
      </w:pPr>
      <w:ins w:id="200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ab/>
          <w:t xml:space="preserve">int </w:t>
        </w:r>
        <w:proofErr w:type="spellStart"/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freq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[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] = {34, 8, 50};</w:t>
        </w:r>
      </w:ins>
    </w:p>
    <w:p w14:paraId="346453D0" w14:textId="77777777" w:rsidR="000E2EE9" w:rsidRPr="000E2EE9" w:rsidRDefault="000E2EE9" w:rsidP="000E2EE9">
      <w:pPr>
        <w:rPr>
          <w:ins w:id="201" w:author="Omkar kurra" w:date="2023-02-10T11:40:00Z"/>
          <w:rFonts w:ascii="Times New Roman" w:hAnsi="Times New Roman" w:cs="Times New Roman"/>
          <w:sz w:val="28"/>
          <w:szCs w:val="28"/>
        </w:rPr>
      </w:pPr>
      <w:ins w:id="202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ab/>
          <w:t xml:space="preserve">int n =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sizeof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(keys)/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sizeof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(</w:t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keys[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0]);</w:t>
        </w:r>
      </w:ins>
    </w:p>
    <w:p w14:paraId="07F02822" w14:textId="77777777" w:rsidR="000E2EE9" w:rsidRPr="000E2EE9" w:rsidRDefault="000E2EE9" w:rsidP="000E2EE9">
      <w:pPr>
        <w:rPr>
          <w:ins w:id="203" w:author="Omkar kurra" w:date="2023-02-10T11:40:00Z"/>
          <w:rFonts w:ascii="Times New Roman" w:hAnsi="Times New Roman" w:cs="Times New Roman"/>
          <w:sz w:val="28"/>
          <w:szCs w:val="28"/>
        </w:rPr>
      </w:pPr>
      <w:ins w:id="204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ab/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printf(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"Cost of Optimal BST is %d ",</w:t>
        </w:r>
      </w:ins>
    </w:p>
    <w:p w14:paraId="23406477" w14:textId="77777777" w:rsidR="000E2EE9" w:rsidRPr="000E2EE9" w:rsidRDefault="000E2EE9" w:rsidP="000E2EE9">
      <w:pPr>
        <w:rPr>
          <w:ins w:id="205" w:author="Omkar kurra" w:date="2023-02-10T11:40:00Z"/>
          <w:rFonts w:ascii="Times New Roman" w:hAnsi="Times New Roman" w:cs="Times New Roman"/>
          <w:sz w:val="28"/>
          <w:szCs w:val="28"/>
        </w:rPr>
      </w:pPr>
      <w:ins w:id="206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ab/>
        </w:r>
        <w:r w:rsidRPr="000E2EE9">
          <w:rPr>
            <w:rFonts w:ascii="Times New Roman" w:hAnsi="Times New Roman" w:cs="Times New Roman"/>
            <w:sz w:val="28"/>
            <w:szCs w:val="28"/>
          </w:rPr>
          <w:tab/>
        </w:r>
        <w:r w:rsidRPr="000E2EE9">
          <w:rPr>
            <w:rFonts w:ascii="Times New Roman" w:hAnsi="Times New Roman" w:cs="Times New Roman"/>
            <w:sz w:val="28"/>
            <w:szCs w:val="28"/>
          </w:rPr>
          <w:tab/>
        </w:r>
        <w:proofErr w:type="spellStart"/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optimalSearchTree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(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 xml:space="preserve">keys,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freq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, n));</w:t>
        </w:r>
      </w:ins>
    </w:p>
    <w:p w14:paraId="785AE0F9" w14:textId="77777777" w:rsidR="000E2EE9" w:rsidRPr="000E2EE9" w:rsidRDefault="000E2EE9" w:rsidP="000E2EE9">
      <w:pPr>
        <w:rPr>
          <w:ins w:id="207" w:author="Omkar kurra" w:date="2023-02-10T11:40:00Z"/>
          <w:rFonts w:ascii="Times New Roman" w:hAnsi="Times New Roman" w:cs="Times New Roman"/>
          <w:sz w:val="28"/>
          <w:szCs w:val="28"/>
        </w:rPr>
      </w:pPr>
      <w:ins w:id="208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ab/>
          <w:t>return 0;</w:t>
        </w:r>
      </w:ins>
    </w:p>
    <w:p w14:paraId="52DF9D34" w14:textId="5175B60E" w:rsidR="003C754A" w:rsidRPr="000E2EE9" w:rsidRDefault="003C754A" w:rsidP="000E2EE9">
      <w:pPr>
        <w:rPr>
          <w:ins w:id="209" w:author="Omkar kurra" w:date="2023-02-10T11:40:00Z"/>
          <w:rFonts w:ascii="Times New Roman" w:hAnsi="Times New Roman" w:cs="Times New Roman"/>
          <w:sz w:val="28"/>
          <w:szCs w:val="28"/>
        </w:rPr>
      </w:pPr>
    </w:p>
    <w:p w14:paraId="684E4E7F" w14:textId="4D25747C" w:rsidR="003C754A" w:rsidRPr="000E2EE9" w:rsidRDefault="003C754A" w:rsidP="003C754A">
      <w:pPr>
        <w:rPr>
          <w:ins w:id="210" w:author="Omkar kurra" w:date="2023-02-10T11:40:00Z"/>
          <w:rFonts w:ascii="Times New Roman" w:hAnsi="Times New Roman" w:cs="Times New Roman"/>
          <w:sz w:val="28"/>
          <w:szCs w:val="28"/>
        </w:rPr>
      </w:pPr>
      <w:ins w:id="211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lastRenderedPageBreak/>
          <w:t>}</w:t>
        </w:r>
      </w:ins>
    </w:p>
    <w:p w14:paraId="6664F61B" w14:textId="77777777" w:rsidR="000E2EE9" w:rsidRDefault="000E2EE9" w:rsidP="003C754A">
      <w:pPr>
        <w:rPr>
          <w:ins w:id="212" w:author="Omkar kurra" w:date="2023-02-10T11:40:00Z"/>
          <w:rFonts w:ascii="Times New Roman" w:hAnsi="Times New Roman" w:cs="Times New Roman"/>
          <w:sz w:val="28"/>
          <w:szCs w:val="28"/>
        </w:rPr>
      </w:pPr>
    </w:p>
    <w:p w14:paraId="30F29AFB" w14:textId="42EBAD52" w:rsidR="003C754A" w:rsidRDefault="003C754A" w:rsidP="003C754A">
      <w:pPr>
        <w:rPr>
          <w:ins w:id="213" w:author="Omkar kurra" w:date="2023-02-10T11:40:00Z"/>
          <w:rFonts w:ascii="Times New Roman" w:hAnsi="Times New Roman" w:cs="Times New Roman"/>
          <w:sz w:val="28"/>
          <w:szCs w:val="28"/>
        </w:rPr>
      </w:pPr>
      <w:ins w:id="214" w:author="Omkar kurra" w:date="2023-02-10T11:40:00Z">
        <w:r>
          <w:rPr>
            <w:rFonts w:ascii="Times New Roman" w:hAnsi="Times New Roman" w:cs="Times New Roman"/>
            <w:sz w:val="28"/>
            <w:szCs w:val="28"/>
          </w:rPr>
          <w:t>OUTPUT:</w:t>
        </w:r>
      </w:ins>
    </w:p>
    <w:p w14:paraId="418218DC" w14:textId="4A1321CC" w:rsidR="003C754A" w:rsidRDefault="003C754A" w:rsidP="003C754A">
      <w:pPr>
        <w:rPr>
          <w:ins w:id="215" w:author="Omkar kurra" w:date="2023-02-10T11:40:00Z"/>
          <w:rFonts w:ascii="Times New Roman" w:hAnsi="Times New Roman" w:cs="Times New Roman"/>
          <w:sz w:val="28"/>
          <w:szCs w:val="28"/>
        </w:rPr>
      </w:pPr>
      <w:ins w:id="216" w:author="Omkar kurra" w:date="2023-02-10T11:40:00Z">
        <w:r>
          <w:rPr>
            <w:rFonts w:ascii="Times New Roman" w:hAnsi="Times New Roman" w:cs="Times New Roman"/>
            <w:noProof/>
            <w:sz w:val="28"/>
            <w:szCs w:val="28"/>
          </w:rPr>
          <w:drawing>
            <wp:inline distT="0" distB="0" distL="0" distR="0" wp14:anchorId="1BE6F174" wp14:editId="7C50FD52">
              <wp:extent cx="4102100" cy="2000250"/>
              <wp:effectExtent l="0" t="0" r="0" b="0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" name="Picture 7"/>
                      <pic:cNvPicPr/>
                    </pic:nvPicPr>
                    <pic:blipFill rotWithShape="1"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3406" t="13197" r="15022" b="24758"/>
                      <a:stretch/>
                    </pic:blipFill>
                    <pic:spPr bwMode="auto">
                      <a:xfrm>
                        <a:off x="0" y="0"/>
                        <a:ext cx="4102100" cy="200025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5B0459A9" w14:textId="50F09E55" w:rsidR="003C754A" w:rsidRDefault="003C754A" w:rsidP="003C754A">
      <w:pPr>
        <w:rPr>
          <w:ins w:id="217" w:author="Omkar kurra" w:date="2023-02-10T11:40:00Z"/>
          <w:rFonts w:ascii="Times New Roman" w:hAnsi="Times New Roman" w:cs="Times New Roman"/>
          <w:sz w:val="28"/>
          <w:szCs w:val="28"/>
        </w:rPr>
      </w:pPr>
    </w:p>
    <w:p w14:paraId="39F6F8F9" w14:textId="4121B16E" w:rsidR="003C754A" w:rsidRDefault="003C754A" w:rsidP="003C754A">
      <w:pPr>
        <w:rPr>
          <w:ins w:id="218" w:author="Omkar kurra" w:date="2023-02-10T11:40:00Z"/>
          <w:rFonts w:ascii="Times New Roman" w:hAnsi="Times New Roman" w:cs="Times New Roman"/>
          <w:sz w:val="28"/>
          <w:szCs w:val="28"/>
        </w:rPr>
      </w:pPr>
      <w:ins w:id="219" w:author="Omkar kurra" w:date="2023-02-10T11:40:00Z">
        <w:r>
          <w:rPr>
            <w:rFonts w:ascii="Times New Roman" w:hAnsi="Times New Roman" w:cs="Times New Roman"/>
            <w:sz w:val="28"/>
            <w:szCs w:val="28"/>
          </w:rPr>
          <w:t>7.</w:t>
        </w:r>
        <w:r w:rsidRPr="003C754A">
          <w:t xml:space="preserve"> </w:t>
        </w:r>
        <w:r w:rsidR="000E2EE9">
          <w:rPr>
            <w:rFonts w:ascii="Times New Roman" w:hAnsi="Times New Roman" w:cs="Times New Roman"/>
            <w:sz w:val="28"/>
            <w:szCs w:val="28"/>
          </w:rPr>
          <w:t>KNAPSACK USING DYNAMIC PROGRAMING</w:t>
        </w:r>
      </w:ins>
    </w:p>
    <w:p w14:paraId="296E1241" w14:textId="709C4637" w:rsidR="003C754A" w:rsidRDefault="003C754A" w:rsidP="003C754A">
      <w:pPr>
        <w:rPr>
          <w:ins w:id="220" w:author="Omkar kurra" w:date="2023-02-10T11:40:00Z"/>
          <w:rFonts w:ascii="Times New Roman" w:hAnsi="Times New Roman" w:cs="Times New Roman"/>
          <w:sz w:val="28"/>
          <w:szCs w:val="28"/>
        </w:rPr>
      </w:pPr>
      <w:ins w:id="221" w:author="Omkar kurra" w:date="2023-02-10T11:40:00Z">
        <w:r>
          <w:rPr>
            <w:rFonts w:ascii="Times New Roman" w:hAnsi="Times New Roman" w:cs="Times New Roman"/>
            <w:sz w:val="28"/>
            <w:szCs w:val="28"/>
          </w:rPr>
          <w:t>PROGRAM:</w:t>
        </w:r>
      </w:ins>
    </w:p>
    <w:p w14:paraId="518F2387" w14:textId="77777777" w:rsidR="000E2EE9" w:rsidRPr="000E2EE9" w:rsidRDefault="000E2EE9" w:rsidP="000E2EE9">
      <w:pPr>
        <w:rPr>
          <w:ins w:id="222" w:author="Omkar kurra" w:date="2023-02-10T11:40:00Z"/>
          <w:rFonts w:ascii="Times New Roman" w:hAnsi="Times New Roman" w:cs="Times New Roman"/>
          <w:sz w:val="28"/>
          <w:szCs w:val="28"/>
        </w:rPr>
      </w:pPr>
      <w:ins w:id="223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#include &lt;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stdio.h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&gt;</w:t>
        </w:r>
      </w:ins>
    </w:p>
    <w:p w14:paraId="7B52CDD4" w14:textId="77777777" w:rsidR="000E2EE9" w:rsidRPr="000E2EE9" w:rsidRDefault="000E2EE9" w:rsidP="000E2EE9">
      <w:pPr>
        <w:rPr>
          <w:ins w:id="224" w:author="Omkar kurra" w:date="2023-02-10T11:40:00Z"/>
          <w:rFonts w:ascii="Times New Roman" w:hAnsi="Times New Roman" w:cs="Times New Roman"/>
          <w:sz w:val="28"/>
          <w:szCs w:val="28"/>
        </w:rPr>
      </w:pPr>
      <w:ins w:id="225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#include &lt;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stdlib.h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&gt;</w:t>
        </w:r>
      </w:ins>
    </w:p>
    <w:p w14:paraId="32AF426A" w14:textId="77777777" w:rsidR="000E2EE9" w:rsidRPr="000E2EE9" w:rsidRDefault="000E2EE9" w:rsidP="000E2EE9">
      <w:pPr>
        <w:rPr>
          <w:ins w:id="226" w:author="Omkar kurra" w:date="2023-02-10T11:40:00Z"/>
          <w:rFonts w:ascii="Times New Roman" w:hAnsi="Times New Roman" w:cs="Times New Roman"/>
          <w:sz w:val="28"/>
          <w:szCs w:val="28"/>
        </w:rPr>
      </w:pPr>
    </w:p>
    <w:p w14:paraId="0893B4DA" w14:textId="77777777" w:rsidR="000E2EE9" w:rsidRPr="000E2EE9" w:rsidRDefault="000E2EE9" w:rsidP="000E2EE9">
      <w:pPr>
        <w:rPr>
          <w:ins w:id="227" w:author="Omkar kurra" w:date="2023-02-10T11:40:00Z"/>
          <w:rFonts w:ascii="Times New Roman" w:hAnsi="Times New Roman" w:cs="Times New Roman"/>
          <w:sz w:val="28"/>
          <w:szCs w:val="28"/>
        </w:rPr>
      </w:pPr>
      <w:ins w:id="228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#</w:t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define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 xml:space="preserve"> MAX_WEIGHT 100</w:t>
        </w:r>
      </w:ins>
    </w:p>
    <w:p w14:paraId="258DC898" w14:textId="77777777" w:rsidR="000E2EE9" w:rsidRPr="000E2EE9" w:rsidRDefault="000E2EE9" w:rsidP="000E2EE9">
      <w:pPr>
        <w:rPr>
          <w:ins w:id="229" w:author="Omkar kurra" w:date="2023-02-10T11:40:00Z"/>
          <w:rFonts w:ascii="Times New Roman" w:hAnsi="Times New Roman" w:cs="Times New Roman"/>
          <w:sz w:val="28"/>
          <w:szCs w:val="28"/>
        </w:rPr>
      </w:pPr>
    </w:p>
    <w:p w14:paraId="4B5527F0" w14:textId="77777777" w:rsidR="000E2EE9" w:rsidRPr="000E2EE9" w:rsidRDefault="000E2EE9" w:rsidP="000E2EE9">
      <w:pPr>
        <w:rPr>
          <w:ins w:id="230" w:author="Omkar kurra" w:date="2023-02-10T11:40:00Z"/>
          <w:rFonts w:ascii="Times New Roman" w:hAnsi="Times New Roman" w:cs="Times New Roman"/>
          <w:sz w:val="28"/>
          <w:szCs w:val="28"/>
        </w:rPr>
      </w:pPr>
      <w:ins w:id="231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// Struct to represent an item</w:t>
        </w:r>
      </w:ins>
    </w:p>
    <w:p w14:paraId="1CEA0F49" w14:textId="77777777" w:rsidR="000E2EE9" w:rsidRPr="000E2EE9" w:rsidRDefault="000E2EE9" w:rsidP="000E2EE9">
      <w:pPr>
        <w:rPr>
          <w:ins w:id="232" w:author="Omkar kurra" w:date="2023-02-10T11:40:00Z"/>
          <w:rFonts w:ascii="Times New Roman" w:hAnsi="Times New Roman" w:cs="Times New Roman"/>
          <w:sz w:val="28"/>
          <w:szCs w:val="28"/>
        </w:rPr>
      </w:pPr>
      <w:ins w:id="233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struct Item {</w:t>
        </w:r>
      </w:ins>
    </w:p>
    <w:p w14:paraId="5A5928FA" w14:textId="77777777" w:rsidR="000E2EE9" w:rsidRPr="000E2EE9" w:rsidRDefault="000E2EE9" w:rsidP="000E2EE9">
      <w:pPr>
        <w:rPr>
          <w:ins w:id="234" w:author="Omkar kurra" w:date="2023-02-10T11:40:00Z"/>
          <w:rFonts w:ascii="Times New Roman" w:hAnsi="Times New Roman" w:cs="Times New Roman"/>
          <w:sz w:val="28"/>
          <w:szCs w:val="28"/>
        </w:rPr>
      </w:pPr>
      <w:ins w:id="235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int weight;</w:t>
        </w:r>
      </w:ins>
    </w:p>
    <w:p w14:paraId="2985E746" w14:textId="77777777" w:rsidR="000E2EE9" w:rsidRPr="000E2EE9" w:rsidRDefault="000E2EE9" w:rsidP="000E2EE9">
      <w:pPr>
        <w:rPr>
          <w:ins w:id="236" w:author="Omkar kurra" w:date="2023-02-10T11:40:00Z"/>
          <w:rFonts w:ascii="Times New Roman" w:hAnsi="Times New Roman" w:cs="Times New Roman"/>
          <w:sz w:val="28"/>
          <w:szCs w:val="28"/>
        </w:rPr>
      </w:pPr>
      <w:ins w:id="237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int profit;</w:t>
        </w:r>
      </w:ins>
    </w:p>
    <w:p w14:paraId="110623DA" w14:textId="77777777" w:rsidR="000E2EE9" w:rsidRPr="000E2EE9" w:rsidRDefault="000E2EE9" w:rsidP="000E2EE9">
      <w:pPr>
        <w:rPr>
          <w:ins w:id="238" w:author="Omkar kurra" w:date="2023-02-10T11:40:00Z"/>
          <w:rFonts w:ascii="Times New Roman" w:hAnsi="Times New Roman" w:cs="Times New Roman"/>
          <w:sz w:val="28"/>
          <w:szCs w:val="28"/>
        </w:rPr>
      </w:pPr>
      <w:ins w:id="239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};</w:t>
        </w:r>
      </w:ins>
    </w:p>
    <w:p w14:paraId="339A173F" w14:textId="77777777" w:rsidR="000E2EE9" w:rsidRPr="000E2EE9" w:rsidRDefault="000E2EE9" w:rsidP="000E2EE9">
      <w:pPr>
        <w:rPr>
          <w:ins w:id="240" w:author="Omkar kurra" w:date="2023-02-10T11:40:00Z"/>
          <w:rFonts w:ascii="Times New Roman" w:hAnsi="Times New Roman" w:cs="Times New Roman"/>
          <w:sz w:val="28"/>
          <w:szCs w:val="28"/>
        </w:rPr>
      </w:pPr>
    </w:p>
    <w:p w14:paraId="397A9671" w14:textId="77777777" w:rsidR="000E2EE9" w:rsidRPr="000E2EE9" w:rsidRDefault="000E2EE9" w:rsidP="000E2EE9">
      <w:pPr>
        <w:rPr>
          <w:ins w:id="241" w:author="Omkar kurra" w:date="2023-02-10T11:40:00Z"/>
          <w:rFonts w:ascii="Times New Roman" w:hAnsi="Times New Roman" w:cs="Times New Roman"/>
          <w:sz w:val="28"/>
          <w:szCs w:val="28"/>
        </w:rPr>
      </w:pPr>
      <w:ins w:id="242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// Function to find the maximum profit for the knapsack</w:t>
        </w:r>
      </w:ins>
    </w:p>
    <w:p w14:paraId="2EEA3CA0" w14:textId="77777777" w:rsidR="000E2EE9" w:rsidRPr="000E2EE9" w:rsidRDefault="000E2EE9" w:rsidP="000E2EE9">
      <w:pPr>
        <w:rPr>
          <w:ins w:id="243" w:author="Omkar kurra" w:date="2023-02-10T11:40:00Z"/>
          <w:rFonts w:ascii="Times New Roman" w:hAnsi="Times New Roman" w:cs="Times New Roman"/>
          <w:sz w:val="28"/>
          <w:szCs w:val="28"/>
        </w:rPr>
      </w:pPr>
      <w:ins w:id="244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int </w:t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knapsack(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struct Item items[], int n, int weight) {</w:t>
        </w:r>
      </w:ins>
    </w:p>
    <w:p w14:paraId="6B249C37" w14:textId="77777777" w:rsidR="000E2EE9" w:rsidRPr="000E2EE9" w:rsidRDefault="000E2EE9" w:rsidP="000E2EE9">
      <w:pPr>
        <w:rPr>
          <w:ins w:id="245" w:author="Omkar kurra" w:date="2023-02-10T11:40:00Z"/>
          <w:rFonts w:ascii="Times New Roman" w:hAnsi="Times New Roman" w:cs="Times New Roman"/>
          <w:sz w:val="28"/>
          <w:szCs w:val="28"/>
        </w:rPr>
      </w:pPr>
      <w:ins w:id="246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int </w:t>
        </w:r>
        <w:proofErr w:type="spellStart"/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dp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[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n + 1][weight + 1];</w:t>
        </w:r>
      </w:ins>
    </w:p>
    <w:p w14:paraId="7689DEDE" w14:textId="77777777" w:rsidR="000E2EE9" w:rsidRPr="000E2EE9" w:rsidRDefault="000E2EE9" w:rsidP="000E2EE9">
      <w:pPr>
        <w:rPr>
          <w:ins w:id="247" w:author="Omkar kurra" w:date="2023-02-10T11:40:00Z"/>
          <w:rFonts w:ascii="Times New Roman" w:hAnsi="Times New Roman" w:cs="Times New Roman"/>
          <w:sz w:val="28"/>
          <w:szCs w:val="28"/>
        </w:rPr>
      </w:pPr>
    </w:p>
    <w:p w14:paraId="2237D247" w14:textId="77777777" w:rsidR="000E2EE9" w:rsidRPr="000E2EE9" w:rsidRDefault="000E2EE9" w:rsidP="000E2EE9">
      <w:pPr>
        <w:rPr>
          <w:ins w:id="248" w:author="Omkar kurra" w:date="2023-02-10T11:40:00Z"/>
          <w:rFonts w:ascii="Times New Roman" w:hAnsi="Times New Roman" w:cs="Times New Roman"/>
          <w:sz w:val="28"/>
          <w:szCs w:val="28"/>
        </w:rPr>
      </w:pPr>
      <w:ins w:id="249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lastRenderedPageBreak/>
          <w:t xml:space="preserve">  for (int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 = 0;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 &lt;= n;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++) {</w:t>
        </w:r>
      </w:ins>
    </w:p>
    <w:p w14:paraId="528AA95C" w14:textId="77777777" w:rsidR="000E2EE9" w:rsidRPr="000E2EE9" w:rsidRDefault="000E2EE9" w:rsidP="000E2EE9">
      <w:pPr>
        <w:rPr>
          <w:ins w:id="250" w:author="Omkar kurra" w:date="2023-02-10T11:40:00Z"/>
          <w:rFonts w:ascii="Times New Roman" w:hAnsi="Times New Roman" w:cs="Times New Roman"/>
          <w:sz w:val="28"/>
          <w:szCs w:val="28"/>
        </w:rPr>
      </w:pPr>
      <w:ins w:id="251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 for (int w = 0; w &lt;= weight; w++) {</w:t>
        </w:r>
      </w:ins>
    </w:p>
    <w:p w14:paraId="2C9017C6" w14:textId="77777777" w:rsidR="000E2EE9" w:rsidRPr="000E2EE9" w:rsidRDefault="000E2EE9" w:rsidP="000E2EE9">
      <w:pPr>
        <w:rPr>
          <w:ins w:id="252" w:author="Omkar kurra" w:date="2023-02-10T11:40:00Z"/>
          <w:rFonts w:ascii="Times New Roman" w:hAnsi="Times New Roman" w:cs="Times New Roman"/>
          <w:sz w:val="28"/>
          <w:szCs w:val="28"/>
        </w:rPr>
      </w:pPr>
      <w:ins w:id="253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   if (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 == 0 || w == 0) {</w:t>
        </w:r>
      </w:ins>
    </w:p>
    <w:p w14:paraId="2EECC93E" w14:textId="77777777" w:rsidR="000E2EE9" w:rsidRPr="000E2EE9" w:rsidRDefault="000E2EE9" w:rsidP="000E2EE9">
      <w:pPr>
        <w:rPr>
          <w:ins w:id="254" w:author="Omkar kurra" w:date="2023-02-10T11:40:00Z"/>
          <w:rFonts w:ascii="Times New Roman" w:hAnsi="Times New Roman" w:cs="Times New Roman"/>
          <w:sz w:val="28"/>
          <w:szCs w:val="28"/>
        </w:rPr>
      </w:pPr>
      <w:ins w:id="255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    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dp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[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][w] = 0;</w:t>
        </w:r>
      </w:ins>
    </w:p>
    <w:p w14:paraId="4CF11FD9" w14:textId="77777777" w:rsidR="000E2EE9" w:rsidRPr="000E2EE9" w:rsidRDefault="000E2EE9" w:rsidP="000E2EE9">
      <w:pPr>
        <w:rPr>
          <w:ins w:id="256" w:author="Omkar kurra" w:date="2023-02-10T11:40:00Z"/>
          <w:rFonts w:ascii="Times New Roman" w:hAnsi="Times New Roman" w:cs="Times New Roman"/>
          <w:sz w:val="28"/>
          <w:szCs w:val="28"/>
        </w:rPr>
      </w:pPr>
      <w:ins w:id="257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   } else if (</w:t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items[</w:t>
        </w:r>
        <w:proofErr w:type="spellStart"/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 - 1].weight &lt;= w) {</w:t>
        </w:r>
      </w:ins>
    </w:p>
    <w:p w14:paraId="595F96E1" w14:textId="77777777" w:rsidR="000E2EE9" w:rsidRPr="000E2EE9" w:rsidRDefault="000E2EE9" w:rsidP="000E2EE9">
      <w:pPr>
        <w:rPr>
          <w:ins w:id="258" w:author="Omkar kurra" w:date="2023-02-10T11:40:00Z"/>
          <w:rFonts w:ascii="Times New Roman" w:hAnsi="Times New Roman" w:cs="Times New Roman"/>
          <w:sz w:val="28"/>
          <w:szCs w:val="28"/>
        </w:rPr>
      </w:pPr>
      <w:ins w:id="259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    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dp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[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][w] =</w:t>
        </w:r>
      </w:ins>
    </w:p>
    <w:p w14:paraId="432C27C7" w14:textId="77777777" w:rsidR="000E2EE9" w:rsidRPr="000E2EE9" w:rsidRDefault="000E2EE9" w:rsidP="000E2EE9">
      <w:pPr>
        <w:rPr>
          <w:ins w:id="260" w:author="Omkar kurra" w:date="2023-02-10T11:40:00Z"/>
          <w:rFonts w:ascii="Times New Roman" w:hAnsi="Times New Roman" w:cs="Times New Roman"/>
          <w:sz w:val="28"/>
          <w:szCs w:val="28"/>
        </w:rPr>
      </w:pPr>
      <w:ins w:id="261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         </w:t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fmax(</w:t>
        </w:r>
        <w:proofErr w:type="spellStart"/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dp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[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 - 1][w],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dp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[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 - 1][w - items[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 - 1].weight] + items[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 - 1].profit);</w:t>
        </w:r>
      </w:ins>
    </w:p>
    <w:p w14:paraId="0FFEE8AB" w14:textId="77777777" w:rsidR="000E2EE9" w:rsidRPr="000E2EE9" w:rsidRDefault="000E2EE9" w:rsidP="000E2EE9">
      <w:pPr>
        <w:rPr>
          <w:ins w:id="262" w:author="Omkar kurra" w:date="2023-02-10T11:40:00Z"/>
          <w:rFonts w:ascii="Times New Roman" w:hAnsi="Times New Roman" w:cs="Times New Roman"/>
          <w:sz w:val="28"/>
          <w:szCs w:val="28"/>
        </w:rPr>
      </w:pPr>
      <w:ins w:id="263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   } else {</w:t>
        </w:r>
      </w:ins>
    </w:p>
    <w:p w14:paraId="4130A6C3" w14:textId="77777777" w:rsidR="000E2EE9" w:rsidRPr="000E2EE9" w:rsidRDefault="000E2EE9" w:rsidP="000E2EE9">
      <w:pPr>
        <w:rPr>
          <w:ins w:id="264" w:author="Omkar kurra" w:date="2023-02-10T11:40:00Z"/>
          <w:rFonts w:ascii="Times New Roman" w:hAnsi="Times New Roman" w:cs="Times New Roman"/>
          <w:sz w:val="28"/>
          <w:szCs w:val="28"/>
        </w:rPr>
      </w:pPr>
      <w:ins w:id="265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    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dp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[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][w] = </w:t>
        </w:r>
        <w:proofErr w:type="spellStart"/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dp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[</w:t>
        </w:r>
        <w:proofErr w:type="spellStart"/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 - 1][w];</w:t>
        </w:r>
      </w:ins>
    </w:p>
    <w:p w14:paraId="027A5AFD" w14:textId="77777777" w:rsidR="000E2EE9" w:rsidRPr="000E2EE9" w:rsidRDefault="000E2EE9" w:rsidP="000E2EE9">
      <w:pPr>
        <w:rPr>
          <w:ins w:id="266" w:author="Omkar kurra" w:date="2023-02-10T11:40:00Z"/>
          <w:rFonts w:ascii="Times New Roman" w:hAnsi="Times New Roman" w:cs="Times New Roman"/>
          <w:sz w:val="28"/>
          <w:szCs w:val="28"/>
        </w:rPr>
      </w:pPr>
      <w:ins w:id="267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   }</w:t>
        </w:r>
      </w:ins>
    </w:p>
    <w:p w14:paraId="2B014EB7" w14:textId="77777777" w:rsidR="000E2EE9" w:rsidRPr="000E2EE9" w:rsidRDefault="000E2EE9" w:rsidP="000E2EE9">
      <w:pPr>
        <w:rPr>
          <w:ins w:id="268" w:author="Omkar kurra" w:date="2023-02-10T11:40:00Z"/>
          <w:rFonts w:ascii="Times New Roman" w:hAnsi="Times New Roman" w:cs="Times New Roman"/>
          <w:sz w:val="28"/>
          <w:szCs w:val="28"/>
        </w:rPr>
      </w:pPr>
      <w:ins w:id="269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 }</w:t>
        </w:r>
      </w:ins>
    </w:p>
    <w:p w14:paraId="6C357BCD" w14:textId="77777777" w:rsidR="000E2EE9" w:rsidRPr="000E2EE9" w:rsidRDefault="000E2EE9" w:rsidP="000E2EE9">
      <w:pPr>
        <w:rPr>
          <w:ins w:id="270" w:author="Omkar kurra" w:date="2023-02-10T11:40:00Z"/>
          <w:rFonts w:ascii="Times New Roman" w:hAnsi="Times New Roman" w:cs="Times New Roman"/>
          <w:sz w:val="28"/>
          <w:szCs w:val="28"/>
        </w:rPr>
      </w:pPr>
      <w:ins w:id="271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}</w:t>
        </w:r>
      </w:ins>
    </w:p>
    <w:p w14:paraId="5ADB5697" w14:textId="77777777" w:rsidR="000E2EE9" w:rsidRPr="000E2EE9" w:rsidRDefault="000E2EE9" w:rsidP="000E2EE9">
      <w:pPr>
        <w:rPr>
          <w:ins w:id="272" w:author="Omkar kurra" w:date="2023-02-10T11:40:00Z"/>
          <w:rFonts w:ascii="Times New Roman" w:hAnsi="Times New Roman" w:cs="Times New Roman"/>
          <w:sz w:val="28"/>
          <w:szCs w:val="28"/>
        </w:rPr>
      </w:pPr>
    </w:p>
    <w:p w14:paraId="2B95C715" w14:textId="77777777" w:rsidR="000E2EE9" w:rsidRPr="000E2EE9" w:rsidRDefault="000E2EE9" w:rsidP="000E2EE9">
      <w:pPr>
        <w:rPr>
          <w:ins w:id="273" w:author="Omkar kurra" w:date="2023-02-10T11:40:00Z"/>
          <w:rFonts w:ascii="Times New Roman" w:hAnsi="Times New Roman" w:cs="Times New Roman"/>
          <w:sz w:val="28"/>
          <w:szCs w:val="28"/>
        </w:rPr>
      </w:pPr>
      <w:ins w:id="274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return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dp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[n][weight];</w:t>
        </w:r>
      </w:ins>
    </w:p>
    <w:p w14:paraId="2C033D82" w14:textId="77777777" w:rsidR="000E2EE9" w:rsidRPr="000E2EE9" w:rsidRDefault="000E2EE9" w:rsidP="000E2EE9">
      <w:pPr>
        <w:rPr>
          <w:ins w:id="275" w:author="Omkar kurra" w:date="2023-02-10T11:40:00Z"/>
          <w:rFonts w:ascii="Times New Roman" w:hAnsi="Times New Roman" w:cs="Times New Roman"/>
          <w:sz w:val="28"/>
          <w:szCs w:val="28"/>
        </w:rPr>
      </w:pPr>
      <w:ins w:id="276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}</w:t>
        </w:r>
      </w:ins>
    </w:p>
    <w:p w14:paraId="135B65A4" w14:textId="77777777" w:rsidR="000E2EE9" w:rsidRPr="000E2EE9" w:rsidRDefault="000E2EE9" w:rsidP="000E2EE9">
      <w:pPr>
        <w:rPr>
          <w:ins w:id="277" w:author="Omkar kurra" w:date="2023-02-10T11:40:00Z"/>
          <w:rFonts w:ascii="Times New Roman" w:hAnsi="Times New Roman" w:cs="Times New Roman"/>
          <w:sz w:val="28"/>
          <w:szCs w:val="28"/>
        </w:rPr>
      </w:pPr>
    </w:p>
    <w:p w14:paraId="34570E02" w14:textId="77777777" w:rsidR="000E2EE9" w:rsidRPr="000E2EE9" w:rsidRDefault="000E2EE9" w:rsidP="000E2EE9">
      <w:pPr>
        <w:rPr>
          <w:ins w:id="278" w:author="Omkar kurra" w:date="2023-02-10T11:40:00Z"/>
          <w:rFonts w:ascii="Times New Roman" w:hAnsi="Times New Roman" w:cs="Times New Roman"/>
          <w:sz w:val="28"/>
          <w:szCs w:val="28"/>
        </w:rPr>
      </w:pPr>
      <w:ins w:id="279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int </w:t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main(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) {</w:t>
        </w:r>
      </w:ins>
    </w:p>
    <w:p w14:paraId="0AC13CDE" w14:textId="77777777" w:rsidR="000E2EE9" w:rsidRPr="000E2EE9" w:rsidRDefault="000E2EE9" w:rsidP="000E2EE9">
      <w:pPr>
        <w:rPr>
          <w:ins w:id="280" w:author="Omkar kurra" w:date="2023-02-10T11:40:00Z"/>
          <w:rFonts w:ascii="Times New Roman" w:hAnsi="Times New Roman" w:cs="Times New Roman"/>
          <w:sz w:val="28"/>
          <w:szCs w:val="28"/>
        </w:rPr>
      </w:pPr>
      <w:ins w:id="281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struct Item </w:t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items[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] = {{40, 80}, {30, 70}, {20, 50}, {30, 80}};</w:t>
        </w:r>
      </w:ins>
    </w:p>
    <w:p w14:paraId="3248D7D5" w14:textId="77777777" w:rsidR="000E2EE9" w:rsidRPr="000E2EE9" w:rsidRDefault="000E2EE9" w:rsidP="000E2EE9">
      <w:pPr>
        <w:rPr>
          <w:ins w:id="282" w:author="Omkar kurra" w:date="2023-02-10T11:40:00Z"/>
          <w:rFonts w:ascii="Times New Roman" w:hAnsi="Times New Roman" w:cs="Times New Roman"/>
          <w:sz w:val="28"/>
          <w:szCs w:val="28"/>
        </w:rPr>
      </w:pPr>
      <w:ins w:id="283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int n =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sizeof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(items) /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sizeof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(</w:t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items[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0]);</w:t>
        </w:r>
      </w:ins>
    </w:p>
    <w:p w14:paraId="2F8CCF49" w14:textId="77777777" w:rsidR="000E2EE9" w:rsidRPr="000E2EE9" w:rsidRDefault="000E2EE9" w:rsidP="000E2EE9">
      <w:pPr>
        <w:rPr>
          <w:ins w:id="284" w:author="Omkar kurra" w:date="2023-02-10T11:40:00Z"/>
          <w:rFonts w:ascii="Times New Roman" w:hAnsi="Times New Roman" w:cs="Times New Roman"/>
          <w:sz w:val="28"/>
          <w:szCs w:val="28"/>
        </w:rPr>
      </w:pPr>
      <w:ins w:id="285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int weight = MAX_WEIGHT;</w:t>
        </w:r>
      </w:ins>
    </w:p>
    <w:p w14:paraId="47F8F33E" w14:textId="77777777" w:rsidR="000E2EE9" w:rsidRPr="000E2EE9" w:rsidRDefault="000E2EE9" w:rsidP="000E2EE9">
      <w:pPr>
        <w:rPr>
          <w:ins w:id="286" w:author="Omkar kurra" w:date="2023-02-10T11:40:00Z"/>
          <w:rFonts w:ascii="Times New Roman" w:hAnsi="Times New Roman" w:cs="Times New Roman"/>
          <w:sz w:val="28"/>
          <w:szCs w:val="28"/>
        </w:rPr>
      </w:pPr>
    </w:p>
    <w:p w14:paraId="3498758E" w14:textId="77777777" w:rsidR="000E2EE9" w:rsidRPr="000E2EE9" w:rsidRDefault="000E2EE9" w:rsidP="000E2EE9">
      <w:pPr>
        <w:rPr>
          <w:ins w:id="287" w:author="Omkar kurra" w:date="2023-02-10T11:40:00Z"/>
          <w:rFonts w:ascii="Times New Roman" w:hAnsi="Times New Roman" w:cs="Times New Roman"/>
          <w:sz w:val="28"/>
          <w:szCs w:val="28"/>
        </w:rPr>
      </w:pPr>
      <w:ins w:id="288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</w:t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printf(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"The maximum profit for the knapsack is: %d\n", knapsack(items, n, weight));</w:t>
        </w:r>
      </w:ins>
    </w:p>
    <w:p w14:paraId="57E28EDE" w14:textId="77777777" w:rsidR="000E2EE9" w:rsidRPr="000E2EE9" w:rsidRDefault="000E2EE9" w:rsidP="000E2EE9">
      <w:pPr>
        <w:rPr>
          <w:ins w:id="289" w:author="Omkar kurra" w:date="2023-02-10T11:40:00Z"/>
          <w:rFonts w:ascii="Times New Roman" w:hAnsi="Times New Roman" w:cs="Times New Roman"/>
          <w:sz w:val="28"/>
          <w:szCs w:val="28"/>
        </w:rPr>
      </w:pPr>
    </w:p>
    <w:p w14:paraId="298FC306" w14:textId="77777777" w:rsidR="000E2EE9" w:rsidRPr="000E2EE9" w:rsidRDefault="000E2EE9" w:rsidP="000E2EE9">
      <w:pPr>
        <w:rPr>
          <w:ins w:id="290" w:author="Omkar kurra" w:date="2023-02-10T11:40:00Z"/>
          <w:rFonts w:ascii="Times New Roman" w:hAnsi="Times New Roman" w:cs="Times New Roman"/>
          <w:sz w:val="28"/>
          <w:szCs w:val="28"/>
        </w:rPr>
      </w:pPr>
      <w:ins w:id="291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return 0;</w:t>
        </w:r>
      </w:ins>
    </w:p>
    <w:p w14:paraId="0B3997FF" w14:textId="77777777" w:rsidR="000E2EE9" w:rsidRDefault="000E2EE9" w:rsidP="000E2EE9">
      <w:pPr>
        <w:rPr>
          <w:ins w:id="292" w:author="Omkar kurra" w:date="2023-02-10T11:40:00Z"/>
          <w:sz w:val="24"/>
          <w:szCs w:val="24"/>
        </w:rPr>
      </w:pPr>
      <w:ins w:id="293" w:author="Omkar kurra" w:date="2023-02-10T11:40:00Z">
        <w:r>
          <w:rPr>
            <w:sz w:val="24"/>
            <w:szCs w:val="24"/>
          </w:rPr>
          <w:t>}</w:t>
        </w:r>
      </w:ins>
    </w:p>
    <w:p w14:paraId="411BFCD5" w14:textId="6B1D232C" w:rsidR="003C754A" w:rsidRDefault="003C754A" w:rsidP="003C754A">
      <w:pPr>
        <w:rPr>
          <w:ins w:id="294" w:author="Omkar kurra" w:date="2023-02-10T11:40:00Z"/>
          <w:rFonts w:ascii="Times New Roman" w:hAnsi="Times New Roman" w:cs="Times New Roman"/>
          <w:sz w:val="28"/>
          <w:szCs w:val="28"/>
        </w:rPr>
      </w:pPr>
      <w:ins w:id="295" w:author="Omkar kurra" w:date="2023-02-10T11:40:00Z">
        <w:r>
          <w:rPr>
            <w:rFonts w:ascii="Times New Roman" w:hAnsi="Times New Roman" w:cs="Times New Roman"/>
            <w:sz w:val="28"/>
            <w:szCs w:val="28"/>
          </w:rPr>
          <w:t>OUTPUT:</w:t>
        </w:r>
      </w:ins>
    </w:p>
    <w:p w14:paraId="57DB3782" w14:textId="4E07EC88" w:rsidR="003C754A" w:rsidRDefault="003C754A" w:rsidP="003C754A">
      <w:pPr>
        <w:rPr>
          <w:ins w:id="296" w:author="Omkar kurra" w:date="2023-02-10T11:40:00Z"/>
          <w:rFonts w:ascii="Times New Roman" w:hAnsi="Times New Roman" w:cs="Times New Roman"/>
          <w:sz w:val="28"/>
          <w:szCs w:val="28"/>
        </w:rPr>
      </w:pPr>
      <w:ins w:id="297" w:author="Omkar kurra" w:date="2023-02-10T11:40:00Z">
        <w:r>
          <w:rPr>
            <w:rFonts w:ascii="Times New Roman" w:hAnsi="Times New Roman" w:cs="Times New Roman"/>
            <w:noProof/>
            <w:sz w:val="28"/>
            <w:szCs w:val="28"/>
          </w:rPr>
          <w:lastRenderedPageBreak/>
          <w:drawing>
            <wp:inline distT="0" distB="0" distL="0" distR="0" wp14:anchorId="43F6B15B" wp14:editId="2A2AFBBB">
              <wp:extent cx="3670300" cy="1447800"/>
              <wp:effectExtent l="0" t="0" r="6350" b="0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Picture 8"/>
                      <pic:cNvPicPr/>
                    </pic:nvPicPr>
                    <pic:blipFill rotWithShape="1"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6396" t="19697" r="19566" b="35395"/>
                      <a:stretch/>
                    </pic:blipFill>
                    <pic:spPr bwMode="auto">
                      <a:xfrm>
                        <a:off x="0" y="0"/>
                        <a:ext cx="3670300" cy="14478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2109EEB5" w14:textId="15174C4E" w:rsidR="003C754A" w:rsidRDefault="003C754A" w:rsidP="003C754A">
      <w:pPr>
        <w:rPr>
          <w:ins w:id="298" w:author="Omkar kurra" w:date="2023-02-10T11:40:00Z"/>
          <w:rFonts w:ascii="Times New Roman" w:hAnsi="Times New Roman" w:cs="Times New Roman"/>
          <w:sz w:val="28"/>
          <w:szCs w:val="28"/>
        </w:rPr>
      </w:pPr>
    </w:p>
    <w:p w14:paraId="39D708CE" w14:textId="58DD6851" w:rsidR="003C754A" w:rsidRDefault="003C754A" w:rsidP="003C754A">
      <w:pPr>
        <w:rPr>
          <w:ins w:id="299" w:author="Omkar kurra" w:date="2023-02-10T11:40:00Z"/>
          <w:rFonts w:ascii="Times New Roman" w:hAnsi="Times New Roman" w:cs="Times New Roman"/>
          <w:sz w:val="28"/>
          <w:szCs w:val="28"/>
        </w:rPr>
      </w:pPr>
      <w:ins w:id="300" w:author="Omkar kurra" w:date="2023-02-10T11:40:00Z">
        <w:r>
          <w:rPr>
            <w:rFonts w:ascii="Times New Roman" w:hAnsi="Times New Roman" w:cs="Times New Roman"/>
            <w:sz w:val="28"/>
            <w:szCs w:val="28"/>
          </w:rPr>
          <w:t>8.</w:t>
        </w:r>
        <w:r w:rsidRPr="003C754A">
          <w:t xml:space="preserve"> </w:t>
        </w:r>
        <w:r w:rsidRPr="003C754A">
          <w:rPr>
            <w:rFonts w:ascii="Times New Roman" w:hAnsi="Times New Roman" w:cs="Times New Roman"/>
            <w:sz w:val="28"/>
            <w:szCs w:val="28"/>
          </w:rPr>
          <w:t>Write a program to perform Minimum spanning tree using greedy techniques and estimate time complexity for the given set of values.</w:t>
        </w:r>
      </w:ins>
    </w:p>
    <w:p w14:paraId="40F7BDD9" w14:textId="309BC454" w:rsidR="003C754A" w:rsidRDefault="003C754A" w:rsidP="003C754A">
      <w:pPr>
        <w:rPr>
          <w:ins w:id="301" w:author="Omkar kurra" w:date="2023-02-10T11:40:00Z"/>
          <w:rFonts w:ascii="Times New Roman" w:hAnsi="Times New Roman" w:cs="Times New Roman"/>
          <w:sz w:val="28"/>
          <w:szCs w:val="28"/>
        </w:rPr>
      </w:pPr>
      <w:ins w:id="302" w:author="Omkar kurra" w:date="2023-02-10T11:40:00Z">
        <w:r>
          <w:rPr>
            <w:rFonts w:ascii="Times New Roman" w:hAnsi="Times New Roman" w:cs="Times New Roman"/>
            <w:sz w:val="28"/>
            <w:szCs w:val="28"/>
          </w:rPr>
          <w:t>PROGRAM:</w:t>
        </w:r>
      </w:ins>
    </w:p>
    <w:p w14:paraId="0DF8E972" w14:textId="77777777" w:rsidR="003C754A" w:rsidRPr="003C754A" w:rsidRDefault="003C754A" w:rsidP="003C754A">
      <w:pPr>
        <w:rPr>
          <w:ins w:id="303" w:author="Omkar kurra" w:date="2023-02-10T11:40:00Z"/>
          <w:rFonts w:ascii="Times New Roman" w:hAnsi="Times New Roman" w:cs="Times New Roman"/>
          <w:sz w:val="28"/>
          <w:szCs w:val="28"/>
        </w:rPr>
      </w:pPr>
      <w:ins w:id="304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>#include &lt;</w:t>
        </w:r>
        <w:proofErr w:type="spellStart"/>
        <w:r w:rsidRPr="003C754A">
          <w:rPr>
            <w:rFonts w:ascii="Times New Roman" w:hAnsi="Times New Roman" w:cs="Times New Roman"/>
            <w:sz w:val="28"/>
            <w:szCs w:val="28"/>
          </w:rPr>
          <w:t>stdio.h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>&gt;</w:t>
        </w:r>
      </w:ins>
    </w:p>
    <w:p w14:paraId="21207B9B" w14:textId="77777777" w:rsidR="003C754A" w:rsidRPr="003C754A" w:rsidRDefault="003C754A" w:rsidP="003C754A">
      <w:pPr>
        <w:rPr>
          <w:ins w:id="305" w:author="Omkar kurra" w:date="2023-02-10T11:40:00Z"/>
          <w:rFonts w:ascii="Times New Roman" w:hAnsi="Times New Roman" w:cs="Times New Roman"/>
          <w:sz w:val="28"/>
          <w:szCs w:val="28"/>
        </w:rPr>
      </w:pPr>
      <w:ins w:id="306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>#include &lt;</w:t>
        </w:r>
        <w:proofErr w:type="spellStart"/>
        <w:r w:rsidRPr="003C754A">
          <w:rPr>
            <w:rFonts w:ascii="Times New Roman" w:hAnsi="Times New Roman" w:cs="Times New Roman"/>
            <w:sz w:val="28"/>
            <w:szCs w:val="28"/>
          </w:rPr>
          <w:t>limits.h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>&gt;</w:t>
        </w:r>
      </w:ins>
    </w:p>
    <w:p w14:paraId="76329DD5" w14:textId="77777777" w:rsidR="003C754A" w:rsidRPr="003C754A" w:rsidRDefault="003C754A" w:rsidP="003C754A">
      <w:pPr>
        <w:rPr>
          <w:ins w:id="307" w:author="Omkar kurra" w:date="2023-02-10T11:40:00Z"/>
          <w:rFonts w:ascii="Times New Roman" w:hAnsi="Times New Roman" w:cs="Times New Roman"/>
          <w:sz w:val="28"/>
          <w:szCs w:val="28"/>
        </w:rPr>
      </w:pPr>
      <w:ins w:id="308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</w:t>
        </w:r>
      </w:ins>
    </w:p>
    <w:p w14:paraId="0EDDDAE2" w14:textId="77777777" w:rsidR="003C754A" w:rsidRPr="003C754A" w:rsidRDefault="003C754A" w:rsidP="003C754A">
      <w:pPr>
        <w:rPr>
          <w:ins w:id="309" w:author="Omkar kurra" w:date="2023-02-10T11:40:00Z"/>
          <w:rFonts w:ascii="Times New Roman" w:hAnsi="Times New Roman" w:cs="Times New Roman"/>
          <w:sz w:val="28"/>
          <w:szCs w:val="28"/>
        </w:rPr>
      </w:pPr>
      <w:ins w:id="310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>#</w:t>
        </w:r>
        <w:proofErr w:type="gramStart"/>
        <w:r w:rsidRPr="003C754A">
          <w:rPr>
            <w:rFonts w:ascii="Times New Roman" w:hAnsi="Times New Roman" w:cs="Times New Roman"/>
            <w:sz w:val="28"/>
            <w:szCs w:val="28"/>
          </w:rPr>
          <w:t>define</w:t>
        </w:r>
        <w:proofErr w:type="gramEnd"/>
        <w:r w:rsidRPr="003C754A">
          <w:rPr>
            <w:rFonts w:ascii="Times New Roman" w:hAnsi="Times New Roman" w:cs="Times New Roman"/>
            <w:sz w:val="28"/>
            <w:szCs w:val="28"/>
          </w:rPr>
          <w:t xml:space="preserve"> V 5</w:t>
        </w:r>
      </w:ins>
    </w:p>
    <w:p w14:paraId="7022D628" w14:textId="77777777" w:rsidR="003C754A" w:rsidRPr="003C754A" w:rsidRDefault="003C754A" w:rsidP="003C754A">
      <w:pPr>
        <w:rPr>
          <w:ins w:id="311" w:author="Omkar kurra" w:date="2023-02-10T11:40:00Z"/>
          <w:rFonts w:ascii="Times New Roman" w:hAnsi="Times New Roman" w:cs="Times New Roman"/>
          <w:sz w:val="28"/>
          <w:szCs w:val="28"/>
        </w:rPr>
      </w:pPr>
      <w:ins w:id="312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</w:t>
        </w:r>
      </w:ins>
    </w:p>
    <w:p w14:paraId="037EB65E" w14:textId="77777777" w:rsidR="003C754A" w:rsidRPr="003C754A" w:rsidRDefault="003C754A" w:rsidP="003C754A">
      <w:pPr>
        <w:rPr>
          <w:ins w:id="313" w:author="Omkar kurra" w:date="2023-02-10T11:40:00Z"/>
          <w:rFonts w:ascii="Times New Roman" w:hAnsi="Times New Roman" w:cs="Times New Roman"/>
          <w:sz w:val="28"/>
          <w:szCs w:val="28"/>
        </w:rPr>
      </w:pPr>
      <w:ins w:id="314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int </w:t>
        </w:r>
        <w:proofErr w:type="spellStart"/>
        <w:proofErr w:type="gramStart"/>
        <w:r w:rsidRPr="003C754A">
          <w:rPr>
            <w:rFonts w:ascii="Times New Roman" w:hAnsi="Times New Roman" w:cs="Times New Roman"/>
            <w:sz w:val="28"/>
            <w:szCs w:val="28"/>
          </w:rPr>
          <w:t>minKey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>(</w:t>
        </w:r>
        <w:proofErr w:type="gramEnd"/>
        <w:r w:rsidRPr="003C754A">
          <w:rPr>
            <w:rFonts w:ascii="Times New Roman" w:hAnsi="Times New Roman" w:cs="Times New Roman"/>
            <w:sz w:val="28"/>
            <w:szCs w:val="28"/>
          </w:rPr>
          <w:t xml:space="preserve">int key[], int </w:t>
        </w:r>
        <w:proofErr w:type="spellStart"/>
        <w:r w:rsidRPr="003C754A">
          <w:rPr>
            <w:rFonts w:ascii="Times New Roman" w:hAnsi="Times New Roman" w:cs="Times New Roman"/>
            <w:sz w:val="28"/>
            <w:szCs w:val="28"/>
          </w:rPr>
          <w:t>mstSet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>[]) {</w:t>
        </w:r>
      </w:ins>
    </w:p>
    <w:p w14:paraId="2F26F51D" w14:textId="77777777" w:rsidR="003C754A" w:rsidRPr="003C754A" w:rsidRDefault="003C754A" w:rsidP="003C754A">
      <w:pPr>
        <w:rPr>
          <w:ins w:id="315" w:author="Omkar kurra" w:date="2023-02-10T11:40:00Z"/>
          <w:rFonts w:ascii="Times New Roman" w:hAnsi="Times New Roman" w:cs="Times New Roman"/>
          <w:sz w:val="28"/>
          <w:szCs w:val="28"/>
        </w:rPr>
      </w:pPr>
      <w:ins w:id="316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int min = INT_MAX, </w:t>
        </w:r>
        <w:proofErr w:type="spellStart"/>
        <w:r w:rsidRPr="003C754A">
          <w:rPr>
            <w:rFonts w:ascii="Times New Roman" w:hAnsi="Times New Roman" w:cs="Times New Roman"/>
            <w:sz w:val="28"/>
            <w:szCs w:val="28"/>
          </w:rPr>
          <w:t>min_index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>;</w:t>
        </w:r>
      </w:ins>
    </w:p>
    <w:p w14:paraId="04961F86" w14:textId="77777777" w:rsidR="003C754A" w:rsidRPr="003C754A" w:rsidRDefault="003C754A" w:rsidP="003C754A">
      <w:pPr>
        <w:rPr>
          <w:ins w:id="317" w:author="Omkar kurra" w:date="2023-02-10T11:40:00Z"/>
          <w:rFonts w:ascii="Times New Roman" w:hAnsi="Times New Roman" w:cs="Times New Roman"/>
          <w:sz w:val="28"/>
          <w:szCs w:val="28"/>
        </w:rPr>
      </w:pPr>
      <w:ins w:id="318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int v;</w:t>
        </w:r>
      </w:ins>
    </w:p>
    <w:p w14:paraId="0E43FDD2" w14:textId="77777777" w:rsidR="003C754A" w:rsidRPr="003C754A" w:rsidRDefault="003C754A" w:rsidP="003C754A">
      <w:pPr>
        <w:rPr>
          <w:ins w:id="319" w:author="Omkar kurra" w:date="2023-02-10T11:40:00Z"/>
          <w:rFonts w:ascii="Times New Roman" w:hAnsi="Times New Roman" w:cs="Times New Roman"/>
          <w:sz w:val="28"/>
          <w:szCs w:val="28"/>
        </w:rPr>
      </w:pPr>
      <w:ins w:id="320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for (v = 0; v &lt; V; v++)</w:t>
        </w:r>
      </w:ins>
    </w:p>
    <w:p w14:paraId="616D2639" w14:textId="77777777" w:rsidR="003C754A" w:rsidRPr="003C754A" w:rsidRDefault="003C754A" w:rsidP="003C754A">
      <w:pPr>
        <w:rPr>
          <w:ins w:id="321" w:author="Omkar kurra" w:date="2023-02-10T11:40:00Z"/>
          <w:rFonts w:ascii="Times New Roman" w:hAnsi="Times New Roman" w:cs="Times New Roman"/>
          <w:sz w:val="28"/>
          <w:szCs w:val="28"/>
        </w:rPr>
      </w:pPr>
      <w:ins w:id="322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    if (</w:t>
        </w:r>
        <w:proofErr w:type="spellStart"/>
        <w:r w:rsidRPr="003C754A">
          <w:rPr>
            <w:rFonts w:ascii="Times New Roman" w:hAnsi="Times New Roman" w:cs="Times New Roman"/>
            <w:sz w:val="28"/>
            <w:szCs w:val="28"/>
          </w:rPr>
          <w:t>mstSet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>[v] == 0 &amp;&amp; key[v] &lt; min)</w:t>
        </w:r>
      </w:ins>
    </w:p>
    <w:p w14:paraId="336036BE" w14:textId="77777777" w:rsidR="003C754A" w:rsidRPr="003C754A" w:rsidRDefault="003C754A" w:rsidP="003C754A">
      <w:pPr>
        <w:rPr>
          <w:ins w:id="323" w:author="Omkar kurra" w:date="2023-02-10T11:40:00Z"/>
          <w:rFonts w:ascii="Times New Roman" w:hAnsi="Times New Roman" w:cs="Times New Roman"/>
          <w:sz w:val="28"/>
          <w:szCs w:val="28"/>
        </w:rPr>
      </w:pPr>
      <w:ins w:id="324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        min = key[v], </w:t>
        </w:r>
        <w:proofErr w:type="spellStart"/>
        <w:r w:rsidRPr="003C754A">
          <w:rPr>
            <w:rFonts w:ascii="Times New Roman" w:hAnsi="Times New Roman" w:cs="Times New Roman"/>
            <w:sz w:val="28"/>
            <w:szCs w:val="28"/>
          </w:rPr>
          <w:t>min_index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 xml:space="preserve"> = v;</w:t>
        </w:r>
      </w:ins>
    </w:p>
    <w:p w14:paraId="0D20EF4B" w14:textId="77777777" w:rsidR="003C754A" w:rsidRPr="003C754A" w:rsidRDefault="003C754A" w:rsidP="003C754A">
      <w:pPr>
        <w:rPr>
          <w:ins w:id="325" w:author="Omkar kurra" w:date="2023-02-10T11:40:00Z"/>
          <w:rFonts w:ascii="Times New Roman" w:hAnsi="Times New Roman" w:cs="Times New Roman"/>
          <w:sz w:val="28"/>
          <w:szCs w:val="28"/>
        </w:rPr>
      </w:pPr>
      <w:ins w:id="326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</w:t>
        </w:r>
      </w:ins>
    </w:p>
    <w:p w14:paraId="4388C2AC" w14:textId="77777777" w:rsidR="003C754A" w:rsidRPr="003C754A" w:rsidRDefault="003C754A" w:rsidP="003C754A">
      <w:pPr>
        <w:rPr>
          <w:ins w:id="327" w:author="Omkar kurra" w:date="2023-02-10T11:40:00Z"/>
          <w:rFonts w:ascii="Times New Roman" w:hAnsi="Times New Roman" w:cs="Times New Roman"/>
          <w:sz w:val="28"/>
          <w:szCs w:val="28"/>
        </w:rPr>
      </w:pPr>
      <w:ins w:id="328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return </w:t>
        </w:r>
        <w:proofErr w:type="spellStart"/>
        <w:r w:rsidRPr="003C754A">
          <w:rPr>
            <w:rFonts w:ascii="Times New Roman" w:hAnsi="Times New Roman" w:cs="Times New Roman"/>
            <w:sz w:val="28"/>
            <w:szCs w:val="28"/>
          </w:rPr>
          <w:t>min_index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>;</w:t>
        </w:r>
      </w:ins>
    </w:p>
    <w:p w14:paraId="70A123B0" w14:textId="77777777" w:rsidR="003C754A" w:rsidRPr="003C754A" w:rsidRDefault="003C754A" w:rsidP="003C754A">
      <w:pPr>
        <w:rPr>
          <w:ins w:id="329" w:author="Omkar kurra" w:date="2023-02-10T11:40:00Z"/>
          <w:rFonts w:ascii="Times New Roman" w:hAnsi="Times New Roman" w:cs="Times New Roman"/>
          <w:sz w:val="28"/>
          <w:szCs w:val="28"/>
        </w:rPr>
      </w:pPr>
      <w:ins w:id="330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>}</w:t>
        </w:r>
      </w:ins>
    </w:p>
    <w:p w14:paraId="70E303A8" w14:textId="77777777" w:rsidR="003C754A" w:rsidRPr="003C754A" w:rsidRDefault="003C754A" w:rsidP="003C754A">
      <w:pPr>
        <w:rPr>
          <w:ins w:id="331" w:author="Omkar kurra" w:date="2023-02-10T11:40:00Z"/>
          <w:rFonts w:ascii="Times New Roman" w:hAnsi="Times New Roman" w:cs="Times New Roman"/>
          <w:sz w:val="28"/>
          <w:szCs w:val="28"/>
        </w:rPr>
      </w:pPr>
      <w:ins w:id="332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</w:t>
        </w:r>
      </w:ins>
    </w:p>
    <w:p w14:paraId="50103373" w14:textId="77777777" w:rsidR="003C754A" w:rsidRPr="003C754A" w:rsidRDefault="003C754A" w:rsidP="003C754A">
      <w:pPr>
        <w:rPr>
          <w:ins w:id="333" w:author="Omkar kurra" w:date="2023-02-10T11:40:00Z"/>
          <w:rFonts w:ascii="Times New Roman" w:hAnsi="Times New Roman" w:cs="Times New Roman"/>
          <w:sz w:val="28"/>
          <w:szCs w:val="28"/>
        </w:rPr>
      </w:pPr>
      <w:ins w:id="334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int </w:t>
        </w:r>
        <w:proofErr w:type="spellStart"/>
        <w:proofErr w:type="gramStart"/>
        <w:r w:rsidRPr="003C754A">
          <w:rPr>
            <w:rFonts w:ascii="Times New Roman" w:hAnsi="Times New Roman" w:cs="Times New Roman"/>
            <w:sz w:val="28"/>
            <w:szCs w:val="28"/>
          </w:rPr>
          <w:t>printMST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>(</w:t>
        </w:r>
        <w:proofErr w:type="gramEnd"/>
        <w:r w:rsidRPr="003C754A">
          <w:rPr>
            <w:rFonts w:ascii="Times New Roman" w:hAnsi="Times New Roman" w:cs="Times New Roman"/>
            <w:sz w:val="28"/>
            <w:szCs w:val="28"/>
          </w:rPr>
          <w:t>int parent[], int n, int graph[V][V]) {</w:t>
        </w:r>
      </w:ins>
    </w:p>
    <w:p w14:paraId="1892A084" w14:textId="77777777" w:rsidR="003C754A" w:rsidRPr="003C754A" w:rsidRDefault="003C754A" w:rsidP="003C754A">
      <w:pPr>
        <w:rPr>
          <w:ins w:id="335" w:author="Omkar kurra" w:date="2023-02-10T11:40:00Z"/>
          <w:rFonts w:ascii="Times New Roman" w:hAnsi="Times New Roman" w:cs="Times New Roman"/>
          <w:sz w:val="28"/>
          <w:szCs w:val="28"/>
        </w:rPr>
      </w:pPr>
      <w:ins w:id="336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int </w:t>
        </w:r>
        <w:proofErr w:type="spellStart"/>
        <w:r w:rsidRPr="003C754A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>;</w:t>
        </w:r>
      </w:ins>
    </w:p>
    <w:p w14:paraId="4C24A458" w14:textId="77777777" w:rsidR="003C754A" w:rsidRPr="003C754A" w:rsidRDefault="003C754A" w:rsidP="003C754A">
      <w:pPr>
        <w:rPr>
          <w:ins w:id="337" w:author="Omkar kurra" w:date="2023-02-10T11:40:00Z"/>
          <w:rFonts w:ascii="Times New Roman" w:hAnsi="Times New Roman" w:cs="Times New Roman"/>
          <w:sz w:val="28"/>
          <w:szCs w:val="28"/>
        </w:rPr>
      </w:pPr>
      <w:ins w:id="338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</w:t>
        </w:r>
        <w:proofErr w:type="gramStart"/>
        <w:r w:rsidRPr="003C754A">
          <w:rPr>
            <w:rFonts w:ascii="Times New Roman" w:hAnsi="Times New Roman" w:cs="Times New Roman"/>
            <w:sz w:val="28"/>
            <w:szCs w:val="28"/>
          </w:rPr>
          <w:t>printf(</w:t>
        </w:r>
        <w:proofErr w:type="gramEnd"/>
        <w:r w:rsidRPr="003C754A">
          <w:rPr>
            <w:rFonts w:ascii="Times New Roman" w:hAnsi="Times New Roman" w:cs="Times New Roman"/>
            <w:sz w:val="28"/>
            <w:szCs w:val="28"/>
          </w:rPr>
          <w:t>"Edge   Weight\n");</w:t>
        </w:r>
      </w:ins>
    </w:p>
    <w:p w14:paraId="34C1AD3E" w14:textId="77777777" w:rsidR="003C754A" w:rsidRPr="003C754A" w:rsidRDefault="003C754A" w:rsidP="003C754A">
      <w:pPr>
        <w:rPr>
          <w:ins w:id="339" w:author="Omkar kurra" w:date="2023-02-10T11:40:00Z"/>
          <w:rFonts w:ascii="Times New Roman" w:hAnsi="Times New Roman" w:cs="Times New Roman"/>
          <w:sz w:val="28"/>
          <w:szCs w:val="28"/>
        </w:rPr>
      </w:pPr>
      <w:ins w:id="340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for (</w:t>
        </w:r>
        <w:proofErr w:type="spellStart"/>
        <w:r w:rsidRPr="003C754A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 xml:space="preserve"> = 1; </w:t>
        </w:r>
        <w:proofErr w:type="spellStart"/>
        <w:r w:rsidRPr="003C754A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 xml:space="preserve"> &lt; V; </w:t>
        </w:r>
        <w:proofErr w:type="spellStart"/>
        <w:r w:rsidRPr="003C754A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>++)</w:t>
        </w:r>
      </w:ins>
    </w:p>
    <w:p w14:paraId="0520053C" w14:textId="77777777" w:rsidR="003C754A" w:rsidRPr="003C754A" w:rsidRDefault="003C754A" w:rsidP="003C754A">
      <w:pPr>
        <w:rPr>
          <w:ins w:id="341" w:author="Omkar kurra" w:date="2023-02-10T11:40:00Z"/>
          <w:rFonts w:ascii="Times New Roman" w:hAnsi="Times New Roman" w:cs="Times New Roman"/>
          <w:sz w:val="28"/>
          <w:szCs w:val="28"/>
        </w:rPr>
      </w:pPr>
      <w:ins w:id="342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lastRenderedPageBreak/>
          <w:t xml:space="preserve">        </w:t>
        </w:r>
        <w:proofErr w:type="gramStart"/>
        <w:r w:rsidRPr="003C754A">
          <w:rPr>
            <w:rFonts w:ascii="Times New Roman" w:hAnsi="Times New Roman" w:cs="Times New Roman"/>
            <w:sz w:val="28"/>
            <w:szCs w:val="28"/>
          </w:rPr>
          <w:t>printf(</w:t>
        </w:r>
        <w:proofErr w:type="gramEnd"/>
        <w:r w:rsidRPr="003C754A">
          <w:rPr>
            <w:rFonts w:ascii="Times New Roman" w:hAnsi="Times New Roman" w:cs="Times New Roman"/>
            <w:sz w:val="28"/>
            <w:szCs w:val="28"/>
          </w:rPr>
          <w:t>"%d - %d    %d \n", parent[</w:t>
        </w:r>
        <w:proofErr w:type="spellStart"/>
        <w:r w:rsidRPr="003C754A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 xml:space="preserve">], </w:t>
        </w:r>
        <w:proofErr w:type="spellStart"/>
        <w:r w:rsidRPr="003C754A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>, graph[</w:t>
        </w:r>
        <w:proofErr w:type="spellStart"/>
        <w:r w:rsidRPr="003C754A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>][parent[</w:t>
        </w:r>
        <w:proofErr w:type="spellStart"/>
        <w:r w:rsidRPr="003C754A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>]]);</w:t>
        </w:r>
      </w:ins>
    </w:p>
    <w:p w14:paraId="38757CE1" w14:textId="77777777" w:rsidR="003C754A" w:rsidRPr="003C754A" w:rsidRDefault="003C754A" w:rsidP="003C754A">
      <w:pPr>
        <w:rPr>
          <w:ins w:id="343" w:author="Omkar kurra" w:date="2023-02-10T11:40:00Z"/>
          <w:rFonts w:ascii="Times New Roman" w:hAnsi="Times New Roman" w:cs="Times New Roman"/>
          <w:sz w:val="28"/>
          <w:szCs w:val="28"/>
        </w:rPr>
      </w:pPr>
      <w:ins w:id="344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>}</w:t>
        </w:r>
      </w:ins>
    </w:p>
    <w:p w14:paraId="0E44926B" w14:textId="77777777" w:rsidR="003C754A" w:rsidRPr="003C754A" w:rsidRDefault="003C754A" w:rsidP="003C754A">
      <w:pPr>
        <w:rPr>
          <w:ins w:id="345" w:author="Omkar kurra" w:date="2023-02-10T11:40:00Z"/>
          <w:rFonts w:ascii="Times New Roman" w:hAnsi="Times New Roman" w:cs="Times New Roman"/>
          <w:sz w:val="28"/>
          <w:szCs w:val="28"/>
        </w:rPr>
      </w:pPr>
      <w:ins w:id="346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</w:t>
        </w:r>
      </w:ins>
    </w:p>
    <w:p w14:paraId="77B1BBB4" w14:textId="77777777" w:rsidR="003C754A" w:rsidRPr="003C754A" w:rsidRDefault="003C754A" w:rsidP="003C754A">
      <w:pPr>
        <w:rPr>
          <w:ins w:id="347" w:author="Omkar kurra" w:date="2023-02-10T11:40:00Z"/>
          <w:rFonts w:ascii="Times New Roman" w:hAnsi="Times New Roman" w:cs="Times New Roman"/>
          <w:sz w:val="28"/>
          <w:szCs w:val="28"/>
        </w:rPr>
      </w:pPr>
      <w:ins w:id="348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void </w:t>
        </w:r>
        <w:proofErr w:type="spellStart"/>
        <w:proofErr w:type="gramStart"/>
        <w:r w:rsidRPr="003C754A">
          <w:rPr>
            <w:rFonts w:ascii="Times New Roman" w:hAnsi="Times New Roman" w:cs="Times New Roman"/>
            <w:sz w:val="28"/>
            <w:szCs w:val="28"/>
          </w:rPr>
          <w:t>primMST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>(</w:t>
        </w:r>
        <w:proofErr w:type="gramEnd"/>
        <w:r w:rsidRPr="003C754A">
          <w:rPr>
            <w:rFonts w:ascii="Times New Roman" w:hAnsi="Times New Roman" w:cs="Times New Roman"/>
            <w:sz w:val="28"/>
            <w:szCs w:val="28"/>
          </w:rPr>
          <w:t>int graph[V][V]) {</w:t>
        </w:r>
      </w:ins>
    </w:p>
    <w:p w14:paraId="787AE85D" w14:textId="77777777" w:rsidR="003C754A" w:rsidRPr="003C754A" w:rsidRDefault="003C754A" w:rsidP="003C754A">
      <w:pPr>
        <w:rPr>
          <w:ins w:id="349" w:author="Omkar kurra" w:date="2023-02-10T11:40:00Z"/>
          <w:rFonts w:ascii="Times New Roman" w:hAnsi="Times New Roman" w:cs="Times New Roman"/>
          <w:sz w:val="28"/>
          <w:szCs w:val="28"/>
        </w:rPr>
      </w:pPr>
      <w:ins w:id="350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int parent[V]; // Array to store constructed MST</w:t>
        </w:r>
      </w:ins>
    </w:p>
    <w:p w14:paraId="1E314148" w14:textId="77777777" w:rsidR="003C754A" w:rsidRPr="003C754A" w:rsidRDefault="003C754A" w:rsidP="003C754A">
      <w:pPr>
        <w:rPr>
          <w:ins w:id="351" w:author="Omkar kurra" w:date="2023-02-10T11:40:00Z"/>
          <w:rFonts w:ascii="Times New Roman" w:hAnsi="Times New Roman" w:cs="Times New Roman"/>
          <w:sz w:val="28"/>
          <w:szCs w:val="28"/>
        </w:rPr>
      </w:pPr>
      <w:ins w:id="352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int key[V], </w:t>
        </w:r>
        <w:proofErr w:type="spellStart"/>
        <w:r w:rsidRPr="003C754A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>, v, count; // Key values used to pick minimum weight edge in cut</w:t>
        </w:r>
      </w:ins>
    </w:p>
    <w:p w14:paraId="62A2269E" w14:textId="77777777" w:rsidR="003C754A" w:rsidRPr="003C754A" w:rsidRDefault="003C754A" w:rsidP="003C754A">
      <w:pPr>
        <w:rPr>
          <w:ins w:id="353" w:author="Omkar kurra" w:date="2023-02-10T11:40:00Z"/>
          <w:rFonts w:ascii="Times New Roman" w:hAnsi="Times New Roman" w:cs="Times New Roman"/>
          <w:sz w:val="28"/>
          <w:szCs w:val="28"/>
        </w:rPr>
      </w:pPr>
      <w:ins w:id="354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int </w:t>
        </w:r>
        <w:proofErr w:type="spellStart"/>
        <w:r w:rsidRPr="003C754A">
          <w:rPr>
            <w:rFonts w:ascii="Times New Roman" w:hAnsi="Times New Roman" w:cs="Times New Roman"/>
            <w:sz w:val="28"/>
            <w:szCs w:val="28"/>
          </w:rPr>
          <w:t>mstSet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>[V]; // To represent set of vertices not yet included in MST</w:t>
        </w:r>
      </w:ins>
    </w:p>
    <w:p w14:paraId="01B075D6" w14:textId="77777777" w:rsidR="003C754A" w:rsidRPr="003C754A" w:rsidRDefault="003C754A" w:rsidP="003C754A">
      <w:pPr>
        <w:rPr>
          <w:ins w:id="355" w:author="Omkar kurra" w:date="2023-02-10T11:40:00Z"/>
          <w:rFonts w:ascii="Times New Roman" w:hAnsi="Times New Roman" w:cs="Times New Roman"/>
          <w:sz w:val="28"/>
          <w:szCs w:val="28"/>
        </w:rPr>
      </w:pPr>
      <w:ins w:id="356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</w:t>
        </w:r>
      </w:ins>
    </w:p>
    <w:p w14:paraId="69A53E93" w14:textId="77777777" w:rsidR="003C754A" w:rsidRPr="003C754A" w:rsidRDefault="003C754A" w:rsidP="003C754A">
      <w:pPr>
        <w:rPr>
          <w:ins w:id="357" w:author="Omkar kurra" w:date="2023-02-10T11:40:00Z"/>
          <w:rFonts w:ascii="Times New Roman" w:hAnsi="Times New Roman" w:cs="Times New Roman"/>
          <w:sz w:val="28"/>
          <w:szCs w:val="28"/>
        </w:rPr>
      </w:pPr>
      <w:ins w:id="358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// Initialize all keys as INFINITE</w:t>
        </w:r>
      </w:ins>
    </w:p>
    <w:p w14:paraId="035E7137" w14:textId="77777777" w:rsidR="003C754A" w:rsidRPr="003C754A" w:rsidRDefault="003C754A" w:rsidP="003C754A">
      <w:pPr>
        <w:rPr>
          <w:ins w:id="359" w:author="Omkar kurra" w:date="2023-02-10T11:40:00Z"/>
          <w:rFonts w:ascii="Times New Roman" w:hAnsi="Times New Roman" w:cs="Times New Roman"/>
          <w:sz w:val="28"/>
          <w:szCs w:val="28"/>
        </w:rPr>
      </w:pPr>
      <w:ins w:id="360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for (</w:t>
        </w:r>
        <w:proofErr w:type="spellStart"/>
        <w:r w:rsidRPr="003C754A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 xml:space="preserve"> = 0; </w:t>
        </w:r>
        <w:proofErr w:type="spellStart"/>
        <w:r w:rsidRPr="003C754A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 xml:space="preserve"> &lt; V; </w:t>
        </w:r>
        <w:proofErr w:type="spellStart"/>
        <w:r w:rsidRPr="003C754A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>++)</w:t>
        </w:r>
      </w:ins>
    </w:p>
    <w:p w14:paraId="5929ECFF" w14:textId="77777777" w:rsidR="003C754A" w:rsidRPr="003C754A" w:rsidRDefault="003C754A" w:rsidP="003C754A">
      <w:pPr>
        <w:rPr>
          <w:ins w:id="361" w:author="Omkar kurra" w:date="2023-02-10T11:40:00Z"/>
          <w:rFonts w:ascii="Times New Roman" w:hAnsi="Times New Roman" w:cs="Times New Roman"/>
          <w:sz w:val="28"/>
          <w:szCs w:val="28"/>
        </w:rPr>
      </w:pPr>
      <w:ins w:id="362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    key[</w:t>
        </w:r>
        <w:proofErr w:type="spellStart"/>
        <w:r w:rsidRPr="003C754A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 xml:space="preserve">] = INT_MAX, </w:t>
        </w:r>
        <w:proofErr w:type="spellStart"/>
        <w:r w:rsidRPr="003C754A">
          <w:rPr>
            <w:rFonts w:ascii="Times New Roman" w:hAnsi="Times New Roman" w:cs="Times New Roman"/>
            <w:sz w:val="28"/>
            <w:szCs w:val="28"/>
          </w:rPr>
          <w:t>mstSet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>[</w:t>
        </w:r>
        <w:proofErr w:type="spellStart"/>
        <w:r w:rsidRPr="003C754A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>] = 0;</w:t>
        </w:r>
      </w:ins>
    </w:p>
    <w:p w14:paraId="3875DE4F" w14:textId="77777777" w:rsidR="003C754A" w:rsidRPr="003C754A" w:rsidRDefault="003C754A" w:rsidP="003C754A">
      <w:pPr>
        <w:rPr>
          <w:ins w:id="363" w:author="Omkar kurra" w:date="2023-02-10T11:40:00Z"/>
          <w:rFonts w:ascii="Times New Roman" w:hAnsi="Times New Roman" w:cs="Times New Roman"/>
          <w:sz w:val="28"/>
          <w:szCs w:val="28"/>
        </w:rPr>
      </w:pPr>
      <w:ins w:id="364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</w:t>
        </w:r>
      </w:ins>
    </w:p>
    <w:p w14:paraId="1CDE5737" w14:textId="77777777" w:rsidR="003C754A" w:rsidRPr="003C754A" w:rsidRDefault="003C754A" w:rsidP="003C754A">
      <w:pPr>
        <w:rPr>
          <w:ins w:id="365" w:author="Omkar kurra" w:date="2023-02-10T11:40:00Z"/>
          <w:rFonts w:ascii="Times New Roman" w:hAnsi="Times New Roman" w:cs="Times New Roman"/>
          <w:sz w:val="28"/>
          <w:szCs w:val="28"/>
        </w:rPr>
      </w:pPr>
      <w:ins w:id="366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// Always include first 1st vertex in MST.</w:t>
        </w:r>
      </w:ins>
    </w:p>
    <w:p w14:paraId="18C49CA5" w14:textId="77777777" w:rsidR="003C754A" w:rsidRPr="003C754A" w:rsidRDefault="003C754A" w:rsidP="003C754A">
      <w:pPr>
        <w:rPr>
          <w:ins w:id="367" w:author="Omkar kurra" w:date="2023-02-10T11:40:00Z"/>
          <w:rFonts w:ascii="Times New Roman" w:hAnsi="Times New Roman" w:cs="Times New Roman"/>
          <w:sz w:val="28"/>
          <w:szCs w:val="28"/>
        </w:rPr>
      </w:pPr>
      <w:ins w:id="368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</w:t>
        </w:r>
        <w:proofErr w:type="gramStart"/>
        <w:r w:rsidRPr="003C754A">
          <w:rPr>
            <w:rFonts w:ascii="Times New Roman" w:hAnsi="Times New Roman" w:cs="Times New Roman"/>
            <w:sz w:val="28"/>
            <w:szCs w:val="28"/>
          </w:rPr>
          <w:t>key[</w:t>
        </w:r>
        <w:proofErr w:type="gramEnd"/>
        <w:r w:rsidRPr="003C754A">
          <w:rPr>
            <w:rFonts w:ascii="Times New Roman" w:hAnsi="Times New Roman" w:cs="Times New Roman"/>
            <w:sz w:val="28"/>
            <w:szCs w:val="28"/>
          </w:rPr>
          <w:t>0] = 0; // Make key 0 so that this vertex is picked as first vertex</w:t>
        </w:r>
      </w:ins>
    </w:p>
    <w:p w14:paraId="49BA1A3E" w14:textId="77777777" w:rsidR="003C754A" w:rsidRPr="003C754A" w:rsidRDefault="003C754A" w:rsidP="003C754A">
      <w:pPr>
        <w:rPr>
          <w:ins w:id="369" w:author="Omkar kurra" w:date="2023-02-10T11:40:00Z"/>
          <w:rFonts w:ascii="Times New Roman" w:hAnsi="Times New Roman" w:cs="Times New Roman"/>
          <w:sz w:val="28"/>
          <w:szCs w:val="28"/>
        </w:rPr>
      </w:pPr>
      <w:ins w:id="370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</w:t>
        </w:r>
        <w:proofErr w:type="gramStart"/>
        <w:r w:rsidRPr="003C754A">
          <w:rPr>
            <w:rFonts w:ascii="Times New Roman" w:hAnsi="Times New Roman" w:cs="Times New Roman"/>
            <w:sz w:val="28"/>
            <w:szCs w:val="28"/>
          </w:rPr>
          <w:t>parent[</w:t>
        </w:r>
        <w:proofErr w:type="gramEnd"/>
        <w:r w:rsidRPr="003C754A">
          <w:rPr>
            <w:rFonts w:ascii="Times New Roman" w:hAnsi="Times New Roman" w:cs="Times New Roman"/>
            <w:sz w:val="28"/>
            <w:szCs w:val="28"/>
          </w:rPr>
          <w:t>0] = -1; // First node is always root of MST</w:t>
        </w:r>
      </w:ins>
    </w:p>
    <w:p w14:paraId="038D8E20" w14:textId="77777777" w:rsidR="003C754A" w:rsidRPr="003C754A" w:rsidRDefault="003C754A" w:rsidP="003C754A">
      <w:pPr>
        <w:rPr>
          <w:ins w:id="371" w:author="Omkar kurra" w:date="2023-02-10T11:40:00Z"/>
          <w:rFonts w:ascii="Times New Roman" w:hAnsi="Times New Roman" w:cs="Times New Roman"/>
          <w:sz w:val="28"/>
          <w:szCs w:val="28"/>
        </w:rPr>
      </w:pPr>
      <w:ins w:id="372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</w:t>
        </w:r>
      </w:ins>
    </w:p>
    <w:p w14:paraId="68920DAE" w14:textId="77777777" w:rsidR="003C754A" w:rsidRPr="003C754A" w:rsidRDefault="003C754A" w:rsidP="003C754A">
      <w:pPr>
        <w:rPr>
          <w:ins w:id="373" w:author="Omkar kurra" w:date="2023-02-10T11:40:00Z"/>
          <w:rFonts w:ascii="Times New Roman" w:hAnsi="Times New Roman" w:cs="Times New Roman"/>
          <w:sz w:val="28"/>
          <w:szCs w:val="28"/>
        </w:rPr>
      </w:pPr>
      <w:ins w:id="374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// The MST will have V vertices</w:t>
        </w:r>
      </w:ins>
    </w:p>
    <w:p w14:paraId="4623C4EC" w14:textId="77777777" w:rsidR="003C754A" w:rsidRPr="003C754A" w:rsidRDefault="003C754A" w:rsidP="003C754A">
      <w:pPr>
        <w:rPr>
          <w:ins w:id="375" w:author="Omkar kurra" w:date="2023-02-10T11:40:00Z"/>
          <w:rFonts w:ascii="Times New Roman" w:hAnsi="Times New Roman" w:cs="Times New Roman"/>
          <w:sz w:val="28"/>
          <w:szCs w:val="28"/>
        </w:rPr>
      </w:pPr>
      <w:ins w:id="376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for (count = 0; count &lt; V - 1; count++) {</w:t>
        </w:r>
      </w:ins>
    </w:p>
    <w:p w14:paraId="65465D1C" w14:textId="77777777" w:rsidR="003C754A" w:rsidRPr="003C754A" w:rsidRDefault="003C754A" w:rsidP="003C754A">
      <w:pPr>
        <w:rPr>
          <w:ins w:id="377" w:author="Omkar kurra" w:date="2023-02-10T11:40:00Z"/>
          <w:rFonts w:ascii="Times New Roman" w:hAnsi="Times New Roman" w:cs="Times New Roman"/>
          <w:sz w:val="28"/>
          <w:szCs w:val="28"/>
        </w:rPr>
      </w:pPr>
      <w:ins w:id="378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    int u = </w:t>
        </w:r>
        <w:proofErr w:type="spellStart"/>
        <w:proofErr w:type="gramStart"/>
        <w:r w:rsidRPr="003C754A">
          <w:rPr>
            <w:rFonts w:ascii="Times New Roman" w:hAnsi="Times New Roman" w:cs="Times New Roman"/>
            <w:sz w:val="28"/>
            <w:szCs w:val="28"/>
          </w:rPr>
          <w:t>minKey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>(</w:t>
        </w:r>
        <w:proofErr w:type="gramEnd"/>
        <w:r w:rsidRPr="003C754A">
          <w:rPr>
            <w:rFonts w:ascii="Times New Roman" w:hAnsi="Times New Roman" w:cs="Times New Roman"/>
            <w:sz w:val="28"/>
            <w:szCs w:val="28"/>
          </w:rPr>
          <w:t xml:space="preserve">key, </w:t>
        </w:r>
        <w:proofErr w:type="spellStart"/>
        <w:r w:rsidRPr="003C754A">
          <w:rPr>
            <w:rFonts w:ascii="Times New Roman" w:hAnsi="Times New Roman" w:cs="Times New Roman"/>
            <w:sz w:val="28"/>
            <w:szCs w:val="28"/>
          </w:rPr>
          <w:t>mstSet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>);</w:t>
        </w:r>
      </w:ins>
    </w:p>
    <w:p w14:paraId="576EF108" w14:textId="77777777" w:rsidR="003C754A" w:rsidRPr="003C754A" w:rsidRDefault="003C754A" w:rsidP="003C754A">
      <w:pPr>
        <w:rPr>
          <w:ins w:id="379" w:author="Omkar kurra" w:date="2023-02-10T11:40:00Z"/>
          <w:rFonts w:ascii="Times New Roman" w:hAnsi="Times New Roman" w:cs="Times New Roman"/>
          <w:sz w:val="28"/>
          <w:szCs w:val="28"/>
        </w:rPr>
      </w:pPr>
      <w:ins w:id="380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    </w:t>
        </w:r>
        <w:proofErr w:type="spellStart"/>
        <w:r w:rsidRPr="003C754A">
          <w:rPr>
            <w:rFonts w:ascii="Times New Roman" w:hAnsi="Times New Roman" w:cs="Times New Roman"/>
            <w:sz w:val="28"/>
            <w:szCs w:val="28"/>
          </w:rPr>
          <w:t>mstSet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>[u] = 1;</w:t>
        </w:r>
      </w:ins>
    </w:p>
    <w:p w14:paraId="5621B565" w14:textId="77777777" w:rsidR="003C754A" w:rsidRPr="003C754A" w:rsidRDefault="003C754A" w:rsidP="003C754A">
      <w:pPr>
        <w:rPr>
          <w:ins w:id="381" w:author="Omkar kurra" w:date="2023-02-10T11:40:00Z"/>
          <w:rFonts w:ascii="Times New Roman" w:hAnsi="Times New Roman" w:cs="Times New Roman"/>
          <w:sz w:val="28"/>
          <w:szCs w:val="28"/>
        </w:rPr>
      </w:pPr>
      <w:ins w:id="382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</w:t>
        </w:r>
      </w:ins>
    </w:p>
    <w:p w14:paraId="6638B656" w14:textId="77777777" w:rsidR="003C754A" w:rsidRPr="003C754A" w:rsidRDefault="003C754A" w:rsidP="003C754A">
      <w:pPr>
        <w:rPr>
          <w:ins w:id="383" w:author="Omkar kurra" w:date="2023-02-10T11:40:00Z"/>
          <w:rFonts w:ascii="Times New Roman" w:hAnsi="Times New Roman" w:cs="Times New Roman"/>
          <w:sz w:val="28"/>
          <w:szCs w:val="28"/>
        </w:rPr>
      </w:pPr>
      <w:ins w:id="384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    for (v = 0; v &lt; V; v++)</w:t>
        </w:r>
      </w:ins>
    </w:p>
    <w:p w14:paraId="28B7E87F" w14:textId="77777777" w:rsidR="003C754A" w:rsidRPr="003C754A" w:rsidRDefault="003C754A" w:rsidP="003C754A">
      <w:pPr>
        <w:rPr>
          <w:ins w:id="385" w:author="Omkar kurra" w:date="2023-02-10T11:40:00Z"/>
          <w:rFonts w:ascii="Times New Roman" w:hAnsi="Times New Roman" w:cs="Times New Roman"/>
          <w:sz w:val="28"/>
          <w:szCs w:val="28"/>
        </w:rPr>
      </w:pPr>
      <w:ins w:id="386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</w:t>
        </w:r>
      </w:ins>
    </w:p>
    <w:p w14:paraId="325F0F27" w14:textId="77777777" w:rsidR="003C754A" w:rsidRPr="003C754A" w:rsidRDefault="003C754A" w:rsidP="003C754A">
      <w:pPr>
        <w:rPr>
          <w:ins w:id="387" w:author="Omkar kurra" w:date="2023-02-10T11:40:00Z"/>
          <w:rFonts w:ascii="Times New Roman" w:hAnsi="Times New Roman" w:cs="Times New Roman"/>
          <w:sz w:val="28"/>
          <w:szCs w:val="28"/>
        </w:rPr>
      </w:pPr>
      <w:ins w:id="388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        if (graph[u][v] &amp;&amp; </w:t>
        </w:r>
        <w:proofErr w:type="spellStart"/>
        <w:r w:rsidRPr="003C754A">
          <w:rPr>
            <w:rFonts w:ascii="Times New Roman" w:hAnsi="Times New Roman" w:cs="Times New Roman"/>
            <w:sz w:val="28"/>
            <w:szCs w:val="28"/>
          </w:rPr>
          <w:t>mstSet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>[v] == 0 &amp;&amp; graph[u][v] &lt; key[v])</w:t>
        </w:r>
      </w:ins>
    </w:p>
    <w:p w14:paraId="03D51BCB" w14:textId="77777777" w:rsidR="003C754A" w:rsidRPr="003C754A" w:rsidRDefault="003C754A" w:rsidP="003C754A">
      <w:pPr>
        <w:rPr>
          <w:ins w:id="389" w:author="Omkar kurra" w:date="2023-02-10T11:40:00Z"/>
          <w:rFonts w:ascii="Times New Roman" w:hAnsi="Times New Roman" w:cs="Times New Roman"/>
          <w:sz w:val="28"/>
          <w:szCs w:val="28"/>
        </w:rPr>
      </w:pPr>
      <w:ins w:id="390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            parent[v] = u, key[v] = graph[u][v];</w:t>
        </w:r>
      </w:ins>
    </w:p>
    <w:p w14:paraId="2197FF4F" w14:textId="77777777" w:rsidR="003C754A" w:rsidRPr="003C754A" w:rsidRDefault="003C754A" w:rsidP="003C754A">
      <w:pPr>
        <w:rPr>
          <w:ins w:id="391" w:author="Omkar kurra" w:date="2023-02-10T11:40:00Z"/>
          <w:rFonts w:ascii="Times New Roman" w:hAnsi="Times New Roman" w:cs="Times New Roman"/>
          <w:sz w:val="28"/>
          <w:szCs w:val="28"/>
        </w:rPr>
      </w:pPr>
      <w:ins w:id="392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}</w:t>
        </w:r>
      </w:ins>
    </w:p>
    <w:p w14:paraId="5F2A34E4" w14:textId="77777777" w:rsidR="003C754A" w:rsidRPr="003C754A" w:rsidRDefault="003C754A" w:rsidP="003C754A">
      <w:pPr>
        <w:rPr>
          <w:ins w:id="393" w:author="Omkar kurra" w:date="2023-02-10T11:40:00Z"/>
          <w:rFonts w:ascii="Times New Roman" w:hAnsi="Times New Roman" w:cs="Times New Roman"/>
          <w:sz w:val="28"/>
          <w:szCs w:val="28"/>
        </w:rPr>
      </w:pPr>
      <w:ins w:id="394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</w:t>
        </w:r>
      </w:ins>
    </w:p>
    <w:p w14:paraId="713BFBB2" w14:textId="77777777" w:rsidR="003C754A" w:rsidRPr="003C754A" w:rsidRDefault="003C754A" w:rsidP="003C754A">
      <w:pPr>
        <w:rPr>
          <w:ins w:id="395" w:author="Omkar kurra" w:date="2023-02-10T11:40:00Z"/>
          <w:rFonts w:ascii="Times New Roman" w:hAnsi="Times New Roman" w:cs="Times New Roman"/>
          <w:sz w:val="28"/>
          <w:szCs w:val="28"/>
        </w:rPr>
      </w:pPr>
      <w:ins w:id="396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lastRenderedPageBreak/>
          <w:t xml:space="preserve">    // print the constructed MST</w:t>
        </w:r>
      </w:ins>
    </w:p>
    <w:p w14:paraId="2533D8F2" w14:textId="77777777" w:rsidR="003C754A" w:rsidRPr="003C754A" w:rsidRDefault="003C754A" w:rsidP="003C754A">
      <w:pPr>
        <w:rPr>
          <w:ins w:id="397" w:author="Omkar kurra" w:date="2023-02-10T11:40:00Z"/>
          <w:rFonts w:ascii="Times New Roman" w:hAnsi="Times New Roman" w:cs="Times New Roman"/>
          <w:sz w:val="28"/>
          <w:szCs w:val="28"/>
        </w:rPr>
      </w:pPr>
      <w:ins w:id="398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</w:t>
        </w:r>
        <w:proofErr w:type="spellStart"/>
        <w:proofErr w:type="gramStart"/>
        <w:r w:rsidRPr="003C754A">
          <w:rPr>
            <w:rFonts w:ascii="Times New Roman" w:hAnsi="Times New Roman" w:cs="Times New Roman"/>
            <w:sz w:val="28"/>
            <w:szCs w:val="28"/>
          </w:rPr>
          <w:t>printMST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>(</w:t>
        </w:r>
        <w:proofErr w:type="gramEnd"/>
        <w:r w:rsidRPr="003C754A">
          <w:rPr>
            <w:rFonts w:ascii="Times New Roman" w:hAnsi="Times New Roman" w:cs="Times New Roman"/>
            <w:sz w:val="28"/>
            <w:szCs w:val="28"/>
          </w:rPr>
          <w:t>parent, V, graph);</w:t>
        </w:r>
      </w:ins>
    </w:p>
    <w:p w14:paraId="51168A5D" w14:textId="77777777" w:rsidR="003C754A" w:rsidRPr="003C754A" w:rsidRDefault="003C754A" w:rsidP="003C754A">
      <w:pPr>
        <w:rPr>
          <w:ins w:id="399" w:author="Omkar kurra" w:date="2023-02-10T11:40:00Z"/>
          <w:rFonts w:ascii="Times New Roman" w:hAnsi="Times New Roman" w:cs="Times New Roman"/>
          <w:sz w:val="28"/>
          <w:szCs w:val="28"/>
        </w:rPr>
      </w:pPr>
      <w:ins w:id="400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>}</w:t>
        </w:r>
      </w:ins>
    </w:p>
    <w:p w14:paraId="68C6F271" w14:textId="77777777" w:rsidR="003C754A" w:rsidRPr="003C754A" w:rsidRDefault="003C754A" w:rsidP="003C754A">
      <w:pPr>
        <w:rPr>
          <w:ins w:id="401" w:author="Omkar kurra" w:date="2023-02-10T11:40:00Z"/>
          <w:rFonts w:ascii="Times New Roman" w:hAnsi="Times New Roman" w:cs="Times New Roman"/>
          <w:sz w:val="28"/>
          <w:szCs w:val="28"/>
        </w:rPr>
      </w:pPr>
      <w:ins w:id="402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</w:t>
        </w:r>
      </w:ins>
    </w:p>
    <w:p w14:paraId="334FBF07" w14:textId="77777777" w:rsidR="003C754A" w:rsidRPr="003C754A" w:rsidRDefault="003C754A" w:rsidP="003C754A">
      <w:pPr>
        <w:rPr>
          <w:ins w:id="403" w:author="Omkar kurra" w:date="2023-02-10T11:40:00Z"/>
          <w:rFonts w:ascii="Times New Roman" w:hAnsi="Times New Roman" w:cs="Times New Roman"/>
          <w:sz w:val="28"/>
          <w:szCs w:val="28"/>
        </w:rPr>
      </w:pPr>
      <w:ins w:id="404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int </w:t>
        </w:r>
        <w:proofErr w:type="gramStart"/>
        <w:r w:rsidRPr="003C754A">
          <w:rPr>
            <w:rFonts w:ascii="Times New Roman" w:hAnsi="Times New Roman" w:cs="Times New Roman"/>
            <w:sz w:val="28"/>
            <w:szCs w:val="28"/>
          </w:rPr>
          <w:t>main(</w:t>
        </w:r>
        <w:proofErr w:type="gramEnd"/>
        <w:r w:rsidRPr="003C754A">
          <w:rPr>
            <w:rFonts w:ascii="Times New Roman" w:hAnsi="Times New Roman" w:cs="Times New Roman"/>
            <w:sz w:val="28"/>
            <w:szCs w:val="28"/>
          </w:rPr>
          <w:t>) {</w:t>
        </w:r>
      </w:ins>
    </w:p>
    <w:p w14:paraId="1560518D" w14:textId="77777777" w:rsidR="003C754A" w:rsidRPr="003C754A" w:rsidRDefault="003C754A" w:rsidP="003C754A">
      <w:pPr>
        <w:rPr>
          <w:ins w:id="405" w:author="Omkar kurra" w:date="2023-02-10T11:40:00Z"/>
          <w:rFonts w:ascii="Times New Roman" w:hAnsi="Times New Roman" w:cs="Times New Roman"/>
          <w:sz w:val="28"/>
          <w:szCs w:val="28"/>
        </w:rPr>
      </w:pPr>
      <w:ins w:id="406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/* Let us create the following graph</w:t>
        </w:r>
      </w:ins>
    </w:p>
    <w:p w14:paraId="2B25582E" w14:textId="77777777" w:rsidR="003C754A" w:rsidRPr="003C754A" w:rsidRDefault="003C754A" w:rsidP="003C754A">
      <w:pPr>
        <w:rPr>
          <w:ins w:id="407" w:author="Omkar kurra" w:date="2023-02-10T11:40:00Z"/>
          <w:rFonts w:ascii="Times New Roman" w:hAnsi="Times New Roman" w:cs="Times New Roman"/>
          <w:sz w:val="28"/>
          <w:szCs w:val="28"/>
        </w:rPr>
      </w:pPr>
      <w:ins w:id="408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 2    3</w:t>
        </w:r>
      </w:ins>
    </w:p>
    <w:p w14:paraId="52B49AE7" w14:textId="77777777" w:rsidR="003C754A" w:rsidRPr="003C754A" w:rsidRDefault="003C754A" w:rsidP="003C754A">
      <w:pPr>
        <w:rPr>
          <w:ins w:id="409" w:author="Omkar kurra" w:date="2023-02-10T11:40:00Z"/>
          <w:rFonts w:ascii="Times New Roman" w:hAnsi="Times New Roman" w:cs="Times New Roman"/>
          <w:sz w:val="28"/>
          <w:szCs w:val="28"/>
        </w:rPr>
      </w:pPr>
      <w:ins w:id="410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(</w:t>
        </w:r>
        <w:proofErr w:type="gramStart"/>
        <w:r w:rsidRPr="003C754A">
          <w:rPr>
            <w:rFonts w:ascii="Times New Roman" w:hAnsi="Times New Roman" w:cs="Times New Roman"/>
            <w:sz w:val="28"/>
            <w:szCs w:val="28"/>
          </w:rPr>
          <w:t>0)--</w:t>
        </w:r>
        <w:proofErr w:type="gramEnd"/>
        <w:r w:rsidRPr="003C754A">
          <w:rPr>
            <w:rFonts w:ascii="Times New Roman" w:hAnsi="Times New Roman" w:cs="Times New Roman"/>
            <w:sz w:val="28"/>
            <w:szCs w:val="28"/>
          </w:rPr>
          <w:t>(1)--(2)</w:t>
        </w:r>
      </w:ins>
    </w:p>
    <w:p w14:paraId="75A7609D" w14:textId="77777777" w:rsidR="003C754A" w:rsidRPr="003C754A" w:rsidRDefault="003C754A" w:rsidP="003C754A">
      <w:pPr>
        <w:rPr>
          <w:ins w:id="411" w:author="Omkar kurra" w:date="2023-02-10T11:40:00Z"/>
          <w:rFonts w:ascii="Times New Roman" w:hAnsi="Times New Roman" w:cs="Times New Roman"/>
          <w:sz w:val="28"/>
          <w:szCs w:val="28"/>
        </w:rPr>
      </w:pPr>
      <w:ins w:id="412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 |   / \   |</w:t>
        </w:r>
      </w:ins>
    </w:p>
    <w:p w14:paraId="313258ED" w14:textId="77777777" w:rsidR="003C754A" w:rsidRPr="003C754A" w:rsidRDefault="003C754A" w:rsidP="003C754A">
      <w:pPr>
        <w:rPr>
          <w:ins w:id="413" w:author="Omkar kurra" w:date="2023-02-10T11:40:00Z"/>
          <w:rFonts w:ascii="Times New Roman" w:hAnsi="Times New Roman" w:cs="Times New Roman"/>
          <w:sz w:val="28"/>
          <w:szCs w:val="28"/>
        </w:rPr>
      </w:pPr>
      <w:ins w:id="414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6| 8/   \5 |7</w:t>
        </w:r>
      </w:ins>
    </w:p>
    <w:p w14:paraId="738A5988" w14:textId="77777777" w:rsidR="003C754A" w:rsidRPr="003C754A" w:rsidRDefault="003C754A" w:rsidP="003C754A">
      <w:pPr>
        <w:rPr>
          <w:ins w:id="415" w:author="Omkar kurra" w:date="2023-02-10T11:40:00Z"/>
          <w:rFonts w:ascii="Times New Roman" w:hAnsi="Times New Roman" w:cs="Times New Roman"/>
          <w:sz w:val="28"/>
          <w:szCs w:val="28"/>
        </w:rPr>
      </w:pPr>
      <w:ins w:id="416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 | /     \ |</w:t>
        </w:r>
      </w:ins>
    </w:p>
    <w:p w14:paraId="1D99A3A7" w14:textId="77777777" w:rsidR="003C754A" w:rsidRPr="003C754A" w:rsidRDefault="003C754A" w:rsidP="003C754A">
      <w:pPr>
        <w:rPr>
          <w:ins w:id="417" w:author="Omkar kurra" w:date="2023-02-10T11:40:00Z"/>
          <w:rFonts w:ascii="Times New Roman" w:hAnsi="Times New Roman" w:cs="Times New Roman"/>
          <w:sz w:val="28"/>
          <w:szCs w:val="28"/>
        </w:rPr>
      </w:pPr>
      <w:ins w:id="418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(</w:t>
        </w:r>
        <w:proofErr w:type="gramStart"/>
        <w:r w:rsidRPr="003C754A">
          <w:rPr>
            <w:rFonts w:ascii="Times New Roman" w:hAnsi="Times New Roman" w:cs="Times New Roman"/>
            <w:sz w:val="28"/>
            <w:szCs w:val="28"/>
          </w:rPr>
          <w:t>3)-------</w:t>
        </w:r>
        <w:proofErr w:type="gramEnd"/>
        <w:r w:rsidRPr="003C754A">
          <w:rPr>
            <w:rFonts w:ascii="Times New Roman" w:hAnsi="Times New Roman" w:cs="Times New Roman"/>
            <w:sz w:val="28"/>
            <w:szCs w:val="28"/>
          </w:rPr>
          <w:t>(4)</w:t>
        </w:r>
      </w:ins>
    </w:p>
    <w:p w14:paraId="2A281137" w14:textId="77777777" w:rsidR="003C754A" w:rsidRPr="003C754A" w:rsidRDefault="003C754A" w:rsidP="003C754A">
      <w:pPr>
        <w:rPr>
          <w:ins w:id="419" w:author="Omkar kurra" w:date="2023-02-10T11:40:00Z"/>
          <w:rFonts w:ascii="Times New Roman" w:hAnsi="Times New Roman" w:cs="Times New Roman"/>
          <w:sz w:val="28"/>
          <w:szCs w:val="28"/>
        </w:rPr>
      </w:pPr>
      <w:ins w:id="420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 9          */</w:t>
        </w:r>
      </w:ins>
    </w:p>
    <w:p w14:paraId="5E2932C3" w14:textId="77777777" w:rsidR="003C754A" w:rsidRPr="003C754A" w:rsidRDefault="003C754A" w:rsidP="003C754A">
      <w:pPr>
        <w:rPr>
          <w:ins w:id="421" w:author="Omkar kurra" w:date="2023-02-10T11:40:00Z"/>
          <w:rFonts w:ascii="Times New Roman" w:hAnsi="Times New Roman" w:cs="Times New Roman"/>
          <w:sz w:val="28"/>
          <w:szCs w:val="28"/>
        </w:rPr>
      </w:pPr>
      <w:ins w:id="422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int graph[V][V] = </w:t>
        </w:r>
        <w:proofErr w:type="gramStart"/>
        <w:r w:rsidRPr="003C754A">
          <w:rPr>
            <w:rFonts w:ascii="Times New Roman" w:hAnsi="Times New Roman" w:cs="Times New Roman"/>
            <w:sz w:val="28"/>
            <w:szCs w:val="28"/>
          </w:rPr>
          <w:t>{ {</w:t>
        </w:r>
        <w:proofErr w:type="gramEnd"/>
        <w:r w:rsidRPr="003C754A">
          <w:rPr>
            <w:rFonts w:ascii="Times New Roman" w:hAnsi="Times New Roman" w:cs="Times New Roman"/>
            <w:sz w:val="28"/>
            <w:szCs w:val="28"/>
          </w:rPr>
          <w:t xml:space="preserve"> 0, 2, 0, 6, 0 }, { 2, 0, 3, 8, 5 },</w:t>
        </w:r>
      </w:ins>
    </w:p>
    <w:p w14:paraId="6D8D3D20" w14:textId="77777777" w:rsidR="003C754A" w:rsidRPr="003C754A" w:rsidRDefault="003C754A" w:rsidP="003C754A">
      <w:pPr>
        <w:rPr>
          <w:ins w:id="423" w:author="Omkar kurra" w:date="2023-02-10T11:40:00Z"/>
          <w:rFonts w:ascii="Times New Roman" w:hAnsi="Times New Roman" w:cs="Times New Roman"/>
          <w:sz w:val="28"/>
          <w:szCs w:val="28"/>
        </w:rPr>
      </w:pPr>
      <w:ins w:id="424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        { 0, 3, 0, 0, 7 }, { 6, 8, 0, 0, 9 }, { 0, 5, 7, 9, 0 }, };</w:t>
        </w:r>
      </w:ins>
    </w:p>
    <w:p w14:paraId="5E6EF01B" w14:textId="77777777" w:rsidR="003C754A" w:rsidRPr="003C754A" w:rsidRDefault="003C754A" w:rsidP="003C754A">
      <w:pPr>
        <w:rPr>
          <w:ins w:id="425" w:author="Omkar kurra" w:date="2023-02-10T11:40:00Z"/>
          <w:rFonts w:ascii="Times New Roman" w:hAnsi="Times New Roman" w:cs="Times New Roman"/>
          <w:sz w:val="28"/>
          <w:szCs w:val="28"/>
        </w:rPr>
      </w:pPr>
      <w:ins w:id="426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</w:t>
        </w:r>
      </w:ins>
    </w:p>
    <w:p w14:paraId="60FE22D5" w14:textId="77777777" w:rsidR="003C754A" w:rsidRPr="003C754A" w:rsidRDefault="003C754A" w:rsidP="003C754A">
      <w:pPr>
        <w:rPr>
          <w:ins w:id="427" w:author="Omkar kurra" w:date="2023-02-10T11:40:00Z"/>
          <w:rFonts w:ascii="Times New Roman" w:hAnsi="Times New Roman" w:cs="Times New Roman"/>
          <w:sz w:val="28"/>
          <w:szCs w:val="28"/>
        </w:rPr>
      </w:pPr>
      <w:ins w:id="428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</w:t>
        </w:r>
        <w:proofErr w:type="spellStart"/>
        <w:r w:rsidRPr="003C754A">
          <w:rPr>
            <w:rFonts w:ascii="Times New Roman" w:hAnsi="Times New Roman" w:cs="Times New Roman"/>
            <w:sz w:val="28"/>
            <w:szCs w:val="28"/>
          </w:rPr>
          <w:t>primMST</w:t>
        </w:r>
        <w:proofErr w:type="spellEnd"/>
        <w:r w:rsidRPr="003C754A">
          <w:rPr>
            <w:rFonts w:ascii="Times New Roman" w:hAnsi="Times New Roman" w:cs="Times New Roman"/>
            <w:sz w:val="28"/>
            <w:szCs w:val="28"/>
          </w:rPr>
          <w:t>(graph);</w:t>
        </w:r>
      </w:ins>
    </w:p>
    <w:p w14:paraId="108B3C38" w14:textId="77777777" w:rsidR="003C754A" w:rsidRPr="003C754A" w:rsidRDefault="003C754A" w:rsidP="003C754A">
      <w:pPr>
        <w:rPr>
          <w:ins w:id="429" w:author="Omkar kurra" w:date="2023-02-10T11:40:00Z"/>
          <w:rFonts w:ascii="Times New Roman" w:hAnsi="Times New Roman" w:cs="Times New Roman"/>
          <w:sz w:val="28"/>
          <w:szCs w:val="28"/>
        </w:rPr>
      </w:pPr>
      <w:ins w:id="430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</w:t>
        </w:r>
      </w:ins>
    </w:p>
    <w:p w14:paraId="4891E6F7" w14:textId="77777777" w:rsidR="003C754A" w:rsidRPr="003C754A" w:rsidRDefault="003C754A" w:rsidP="003C754A">
      <w:pPr>
        <w:rPr>
          <w:ins w:id="431" w:author="Omkar kurra" w:date="2023-02-10T11:40:00Z"/>
          <w:rFonts w:ascii="Times New Roman" w:hAnsi="Times New Roman" w:cs="Times New Roman"/>
          <w:sz w:val="28"/>
          <w:szCs w:val="28"/>
        </w:rPr>
      </w:pPr>
      <w:ins w:id="432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 xml:space="preserve">    return 0;</w:t>
        </w:r>
      </w:ins>
    </w:p>
    <w:p w14:paraId="62C78555" w14:textId="30CDD62A" w:rsidR="003C754A" w:rsidRDefault="003C754A" w:rsidP="003C754A">
      <w:pPr>
        <w:rPr>
          <w:ins w:id="433" w:author="Omkar kurra" w:date="2023-02-10T11:40:00Z"/>
          <w:rFonts w:ascii="Times New Roman" w:hAnsi="Times New Roman" w:cs="Times New Roman"/>
          <w:sz w:val="28"/>
          <w:szCs w:val="28"/>
        </w:rPr>
      </w:pPr>
      <w:ins w:id="434" w:author="Omkar kurra" w:date="2023-02-10T11:40:00Z">
        <w:r w:rsidRPr="003C754A">
          <w:rPr>
            <w:rFonts w:ascii="Times New Roman" w:hAnsi="Times New Roman" w:cs="Times New Roman"/>
            <w:sz w:val="28"/>
            <w:szCs w:val="28"/>
          </w:rPr>
          <w:t>}</w:t>
        </w:r>
      </w:ins>
    </w:p>
    <w:p w14:paraId="639DE737" w14:textId="029A0E08" w:rsidR="003C754A" w:rsidRDefault="003C754A" w:rsidP="003C754A">
      <w:pPr>
        <w:rPr>
          <w:ins w:id="435" w:author="Omkar kurra" w:date="2023-02-10T11:40:00Z"/>
          <w:rFonts w:ascii="Times New Roman" w:hAnsi="Times New Roman" w:cs="Times New Roman"/>
          <w:sz w:val="28"/>
          <w:szCs w:val="28"/>
        </w:rPr>
      </w:pPr>
      <w:ins w:id="436" w:author="Omkar kurra" w:date="2023-02-10T11:40:00Z">
        <w:r>
          <w:rPr>
            <w:rFonts w:ascii="Times New Roman" w:hAnsi="Times New Roman" w:cs="Times New Roman"/>
            <w:sz w:val="28"/>
            <w:szCs w:val="28"/>
          </w:rPr>
          <w:t>OUTPUT:</w:t>
        </w:r>
      </w:ins>
    </w:p>
    <w:p w14:paraId="6B18FE2E" w14:textId="5CA9A565" w:rsidR="003C754A" w:rsidRDefault="003C754A" w:rsidP="003C754A">
      <w:pPr>
        <w:rPr>
          <w:ins w:id="437" w:author="Omkar kurra" w:date="2023-02-10T11:40:00Z"/>
          <w:rFonts w:ascii="Times New Roman" w:hAnsi="Times New Roman" w:cs="Times New Roman"/>
          <w:sz w:val="28"/>
          <w:szCs w:val="28"/>
        </w:rPr>
      </w:pPr>
      <w:ins w:id="438" w:author="Omkar kurra" w:date="2023-02-10T11:40:00Z">
        <w:r>
          <w:rPr>
            <w:rFonts w:ascii="Times New Roman" w:hAnsi="Times New Roman" w:cs="Times New Roman"/>
            <w:noProof/>
            <w:sz w:val="28"/>
            <w:szCs w:val="28"/>
          </w:rPr>
          <w:drawing>
            <wp:inline distT="0" distB="0" distL="0" distR="0" wp14:anchorId="6239968C" wp14:editId="4C907371">
              <wp:extent cx="4178300" cy="2025650"/>
              <wp:effectExtent l="0" t="0" r="0" b="0"/>
              <wp:docPr id="9" name="Pictur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Picture 9"/>
                      <pic:cNvPicPr/>
                    </pic:nvPicPr>
                    <pic:blipFill rotWithShape="1">
                      <a:blip r:embed="rId1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3407" t="14910" r="13694" b="22257"/>
                      <a:stretch/>
                    </pic:blipFill>
                    <pic:spPr bwMode="auto">
                      <a:xfrm>
                        <a:off x="0" y="0"/>
                        <a:ext cx="4178300" cy="202565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0A8616CA" w14:textId="77777777" w:rsidR="000E2EE9" w:rsidRDefault="003C754A" w:rsidP="000E2EE9">
      <w:pPr>
        <w:rPr>
          <w:ins w:id="439" w:author="Omkar kurra" w:date="2023-02-10T11:40:00Z"/>
          <w:noProof/>
          <w:sz w:val="32"/>
          <w:szCs w:val="32"/>
        </w:rPr>
      </w:pPr>
      <w:ins w:id="440" w:author="Omkar kurra" w:date="2023-02-10T11:40:00Z">
        <w:r>
          <w:rPr>
            <w:rFonts w:ascii="Times New Roman" w:hAnsi="Times New Roman" w:cs="Times New Roman"/>
            <w:sz w:val="28"/>
            <w:szCs w:val="28"/>
          </w:rPr>
          <w:lastRenderedPageBreak/>
          <w:t>9.</w:t>
        </w:r>
        <w:r w:rsidRPr="003C754A">
          <w:rPr>
            <w:rFonts w:ascii="Times New Roman" w:hAnsi="Times New Roman" w:cs="Times New Roman"/>
            <w:sz w:val="28"/>
            <w:szCs w:val="28"/>
          </w:rPr>
          <w:t xml:space="preserve"> </w:t>
        </w:r>
        <w:r w:rsidR="000E2EE9">
          <w:rPr>
            <w:noProof/>
            <w:sz w:val="32"/>
            <w:szCs w:val="32"/>
          </w:rPr>
          <w:t>TRAVELSALES MAN PROBLEM</w:t>
        </w:r>
      </w:ins>
    </w:p>
    <w:p w14:paraId="7F2F4050" w14:textId="7BF089BF" w:rsidR="003C754A" w:rsidRDefault="000E2EE9" w:rsidP="000E2EE9">
      <w:pPr>
        <w:rPr>
          <w:ins w:id="441" w:author="Omkar kurra" w:date="2023-02-10T11:40:00Z"/>
          <w:rFonts w:ascii="Times New Roman" w:hAnsi="Times New Roman" w:cs="Times New Roman"/>
          <w:sz w:val="28"/>
          <w:szCs w:val="28"/>
        </w:rPr>
      </w:pPr>
      <w:ins w:id="442" w:author="Omkar kurra" w:date="2023-02-10T11:40:00Z">
        <w:r>
          <w:rPr>
            <w:rFonts w:ascii="Times New Roman" w:hAnsi="Times New Roman" w:cs="Times New Roman"/>
            <w:sz w:val="28"/>
            <w:szCs w:val="28"/>
          </w:rPr>
          <w:t>PROGRAM:</w:t>
        </w:r>
      </w:ins>
    </w:p>
    <w:p w14:paraId="3AB220BD" w14:textId="77777777" w:rsidR="000E2EE9" w:rsidRDefault="000E2EE9" w:rsidP="000E2EE9">
      <w:pPr>
        <w:rPr>
          <w:ins w:id="443" w:author="Omkar kurra" w:date="2023-02-10T11:40:00Z"/>
          <w:sz w:val="24"/>
          <w:szCs w:val="24"/>
        </w:rPr>
      </w:pPr>
      <w:ins w:id="444" w:author="Omkar kurra" w:date="2023-02-10T11:40:00Z">
        <w:r>
          <w:rPr>
            <w:sz w:val="24"/>
            <w:szCs w:val="24"/>
          </w:rPr>
          <w:t>#include &lt;</w:t>
        </w:r>
        <w:proofErr w:type="spellStart"/>
        <w:r>
          <w:rPr>
            <w:sz w:val="24"/>
            <w:szCs w:val="24"/>
          </w:rPr>
          <w:t>stdio.h</w:t>
        </w:r>
        <w:proofErr w:type="spellEnd"/>
        <w:r>
          <w:rPr>
            <w:sz w:val="24"/>
            <w:szCs w:val="24"/>
          </w:rPr>
          <w:t>&gt;</w:t>
        </w:r>
      </w:ins>
    </w:p>
    <w:p w14:paraId="5E9EB858" w14:textId="77777777" w:rsidR="000E2EE9" w:rsidRDefault="000E2EE9" w:rsidP="000E2EE9">
      <w:pPr>
        <w:rPr>
          <w:ins w:id="445" w:author="Omkar kurra" w:date="2023-02-10T11:40:00Z"/>
          <w:sz w:val="24"/>
          <w:szCs w:val="24"/>
        </w:rPr>
      </w:pPr>
      <w:ins w:id="446" w:author="Omkar kurra" w:date="2023-02-10T11:40:00Z">
        <w:r>
          <w:rPr>
            <w:sz w:val="24"/>
            <w:szCs w:val="24"/>
          </w:rPr>
          <w:t>#include &lt;</w:t>
        </w:r>
        <w:proofErr w:type="spellStart"/>
        <w:r>
          <w:rPr>
            <w:sz w:val="24"/>
            <w:szCs w:val="24"/>
          </w:rPr>
          <w:t>stdbool.h</w:t>
        </w:r>
        <w:proofErr w:type="spellEnd"/>
        <w:r>
          <w:rPr>
            <w:sz w:val="24"/>
            <w:szCs w:val="24"/>
          </w:rPr>
          <w:t>&gt;</w:t>
        </w:r>
      </w:ins>
    </w:p>
    <w:p w14:paraId="0A12DEF7" w14:textId="77777777" w:rsidR="000E2EE9" w:rsidRDefault="000E2EE9" w:rsidP="000E2EE9">
      <w:pPr>
        <w:rPr>
          <w:ins w:id="447" w:author="Omkar kurra" w:date="2023-02-10T11:40:00Z"/>
          <w:sz w:val="24"/>
          <w:szCs w:val="24"/>
        </w:rPr>
      </w:pPr>
    </w:p>
    <w:p w14:paraId="110058CA" w14:textId="77777777" w:rsidR="000E2EE9" w:rsidRDefault="000E2EE9" w:rsidP="000E2EE9">
      <w:pPr>
        <w:rPr>
          <w:ins w:id="448" w:author="Omkar kurra" w:date="2023-02-10T11:40:00Z"/>
          <w:sz w:val="24"/>
          <w:szCs w:val="24"/>
        </w:rPr>
      </w:pPr>
      <w:ins w:id="449" w:author="Omkar kurra" w:date="2023-02-10T11:40:00Z">
        <w:r>
          <w:rPr>
            <w:sz w:val="24"/>
            <w:szCs w:val="24"/>
          </w:rPr>
          <w:t>#</w:t>
        </w:r>
        <w:proofErr w:type="gramStart"/>
        <w:r>
          <w:rPr>
            <w:sz w:val="24"/>
            <w:szCs w:val="24"/>
          </w:rPr>
          <w:t>define</w:t>
        </w:r>
        <w:proofErr w:type="gramEnd"/>
        <w:r>
          <w:rPr>
            <w:sz w:val="24"/>
            <w:szCs w:val="24"/>
          </w:rPr>
          <w:t xml:space="preserve"> MAX 20</w:t>
        </w:r>
      </w:ins>
    </w:p>
    <w:p w14:paraId="555AF38E" w14:textId="77777777" w:rsidR="000E2EE9" w:rsidRDefault="000E2EE9" w:rsidP="000E2EE9">
      <w:pPr>
        <w:rPr>
          <w:ins w:id="450" w:author="Omkar kurra" w:date="2023-02-10T11:40:00Z"/>
          <w:sz w:val="24"/>
          <w:szCs w:val="24"/>
        </w:rPr>
      </w:pPr>
      <w:ins w:id="451" w:author="Omkar kurra" w:date="2023-02-10T11:40:00Z">
        <w:r>
          <w:rPr>
            <w:sz w:val="24"/>
            <w:szCs w:val="24"/>
          </w:rPr>
          <w:t>#</w:t>
        </w:r>
        <w:proofErr w:type="gramStart"/>
        <w:r>
          <w:rPr>
            <w:sz w:val="24"/>
            <w:szCs w:val="24"/>
          </w:rPr>
          <w:t>define</w:t>
        </w:r>
        <w:proofErr w:type="gramEnd"/>
        <w:r>
          <w:rPr>
            <w:sz w:val="24"/>
            <w:szCs w:val="24"/>
          </w:rPr>
          <w:t xml:space="preserve"> INF 99999</w:t>
        </w:r>
      </w:ins>
    </w:p>
    <w:p w14:paraId="1D3E74F1" w14:textId="77777777" w:rsidR="000E2EE9" w:rsidRDefault="000E2EE9" w:rsidP="000E2EE9">
      <w:pPr>
        <w:rPr>
          <w:ins w:id="452" w:author="Omkar kurra" w:date="2023-02-10T11:40:00Z"/>
          <w:sz w:val="24"/>
          <w:szCs w:val="24"/>
        </w:rPr>
      </w:pPr>
    </w:p>
    <w:p w14:paraId="0018F9AD" w14:textId="77777777" w:rsidR="000E2EE9" w:rsidRDefault="000E2EE9" w:rsidP="000E2EE9">
      <w:pPr>
        <w:rPr>
          <w:ins w:id="453" w:author="Omkar kurra" w:date="2023-02-10T11:40:00Z"/>
          <w:sz w:val="24"/>
          <w:szCs w:val="24"/>
        </w:rPr>
      </w:pPr>
      <w:ins w:id="454" w:author="Omkar kurra" w:date="2023-02-10T11:40:00Z">
        <w:r>
          <w:rPr>
            <w:sz w:val="24"/>
            <w:szCs w:val="24"/>
          </w:rPr>
          <w:t>int n, d[MAX][MAX], x[MAX];</w:t>
        </w:r>
      </w:ins>
    </w:p>
    <w:p w14:paraId="592F1732" w14:textId="77777777" w:rsidR="000E2EE9" w:rsidRDefault="000E2EE9" w:rsidP="000E2EE9">
      <w:pPr>
        <w:rPr>
          <w:ins w:id="455" w:author="Omkar kurra" w:date="2023-02-10T11:40:00Z"/>
          <w:sz w:val="24"/>
          <w:szCs w:val="24"/>
        </w:rPr>
      </w:pPr>
      <w:ins w:id="456" w:author="Omkar kurra" w:date="2023-02-10T11:40:00Z">
        <w:r>
          <w:rPr>
            <w:sz w:val="24"/>
            <w:szCs w:val="24"/>
          </w:rPr>
          <w:t xml:space="preserve">int </w:t>
        </w:r>
        <w:proofErr w:type="spellStart"/>
        <w:r>
          <w:rPr>
            <w:sz w:val="24"/>
            <w:szCs w:val="24"/>
          </w:rPr>
          <w:t>best_tour_length</w:t>
        </w:r>
        <w:proofErr w:type="spellEnd"/>
        <w:r>
          <w:rPr>
            <w:sz w:val="24"/>
            <w:szCs w:val="24"/>
          </w:rPr>
          <w:t xml:space="preserve"> = INF, </w:t>
        </w:r>
        <w:proofErr w:type="spellStart"/>
        <w:r>
          <w:rPr>
            <w:sz w:val="24"/>
            <w:szCs w:val="24"/>
          </w:rPr>
          <w:t>tour_</w:t>
        </w:r>
        <w:proofErr w:type="gramStart"/>
        <w:r>
          <w:rPr>
            <w:sz w:val="24"/>
            <w:szCs w:val="24"/>
          </w:rPr>
          <w:t>length</w:t>
        </w:r>
        <w:proofErr w:type="spellEnd"/>
        <w:r>
          <w:rPr>
            <w:sz w:val="24"/>
            <w:szCs w:val="24"/>
          </w:rPr>
          <w:t>[</w:t>
        </w:r>
        <w:proofErr w:type="gramEnd"/>
        <w:r>
          <w:rPr>
            <w:sz w:val="24"/>
            <w:szCs w:val="24"/>
          </w:rPr>
          <w:t>MAX];</w:t>
        </w:r>
      </w:ins>
    </w:p>
    <w:p w14:paraId="7E99BF97" w14:textId="77777777" w:rsidR="000E2EE9" w:rsidRDefault="000E2EE9" w:rsidP="000E2EE9">
      <w:pPr>
        <w:rPr>
          <w:ins w:id="457" w:author="Omkar kurra" w:date="2023-02-10T11:40:00Z"/>
          <w:sz w:val="24"/>
          <w:szCs w:val="24"/>
        </w:rPr>
      </w:pPr>
    </w:p>
    <w:p w14:paraId="6B57F6F1" w14:textId="77777777" w:rsidR="000E2EE9" w:rsidRDefault="000E2EE9" w:rsidP="000E2EE9">
      <w:pPr>
        <w:rPr>
          <w:ins w:id="458" w:author="Omkar kurra" w:date="2023-02-10T11:40:00Z"/>
          <w:sz w:val="24"/>
          <w:szCs w:val="24"/>
        </w:rPr>
      </w:pPr>
      <w:ins w:id="459" w:author="Omkar kurra" w:date="2023-02-10T11:40:00Z">
        <w:r>
          <w:rPr>
            <w:sz w:val="24"/>
            <w:szCs w:val="24"/>
          </w:rPr>
          <w:t xml:space="preserve">void </w:t>
        </w:r>
        <w:proofErr w:type="gramStart"/>
        <w:r>
          <w:rPr>
            <w:sz w:val="24"/>
            <w:szCs w:val="24"/>
          </w:rPr>
          <w:t>backtrack(</w:t>
        </w:r>
        <w:proofErr w:type="gramEnd"/>
        <w:r>
          <w:rPr>
            <w:sz w:val="24"/>
            <w:szCs w:val="24"/>
          </w:rPr>
          <w:t xml:space="preserve">int </w:t>
        </w:r>
        <w:proofErr w:type="spellStart"/>
        <w:r>
          <w:rPr>
            <w:sz w:val="24"/>
            <w:szCs w:val="24"/>
          </w:rPr>
          <w:t>curr_pos</w:t>
        </w:r>
        <w:proofErr w:type="spellEnd"/>
        <w:r>
          <w:rPr>
            <w:sz w:val="24"/>
            <w:szCs w:val="24"/>
          </w:rPr>
          <w:t>) {</w:t>
        </w:r>
      </w:ins>
    </w:p>
    <w:p w14:paraId="28A97BC1" w14:textId="77777777" w:rsidR="000E2EE9" w:rsidRDefault="000E2EE9" w:rsidP="000E2EE9">
      <w:pPr>
        <w:rPr>
          <w:ins w:id="460" w:author="Omkar kurra" w:date="2023-02-10T11:40:00Z"/>
          <w:sz w:val="24"/>
          <w:szCs w:val="24"/>
        </w:rPr>
      </w:pPr>
      <w:ins w:id="461" w:author="Omkar kurra" w:date="2023-02-10T11:40:00Z">
        <w:r>
          <w:rPr>
            <w:sz w:val="24"/>
            <w:szCs w:val="24"/>
          </w:rPr>
          <w:t xml:space="preserve">  int </w:t>
        </w:r>
        <w:proofErr w:type="spellStart"/>
        <w:r>
          <w:rPr>
            <w:sz w:val="24"/>
            <w:szCs w:val="24"/>
          </w:rPr>
          <w:t>i</w:t>
        </w:r>
        <w:proofErr w:type="spellEnd"/>
        <w:r>
          <w:rPr>
            <w:sz w:val="24"/>
            <w:szCs w:val="24"/>
          </w:rPr>
          <w:t>;</w:t>
        </w:r>
      </w:ins>
    </w:p>
    <w:p w14:paraId="08FD6CDD" w14:textId="77777777" w:rsidR="000E2EE9" w:rsidRDefault="000E2EE9" w:rsidP="000E2EE9">
      <w:pPr>
        <w:rPr>
          <w:ins w:id="462" w:author="Omkar kurra" w:date="2023-02-10T11:40:00Z"/>
          <w:sz w:val="24"/>
          <w:szCs w:val="24"/>
        </w:rPr>
      </w:pPr>
      <w:ins w:id="463" w:author="Omkar kurra" w:date="2023-02-10T11:40:00Z">
        <w:r>
          <w:rPr>
            <w:sz w:val="24"/>
            <w:szCs w:val="24"/>
          </w:rPr>
          <w:t xml:space="preserve">  if (</w:t>
        </w:r>
        <w:proofErr w:type="spellStart"/>
        <w:r>
          <w:rPr>
            <w:sz w:val="24"/>
            <w:szCs w:val="24"/>
          </w:rPr>
          <w:t>curr_pos</w:t>
        </w:r>
        <w:proofErr w:type="spellEnd"/>
        <w:r>
          <w:rPr>
            <w:sz w:val="24"/>
            <w:szCs w:val="24"/>
          </w:rPr>
          <w:t xml:space="preserve"> == n) {</w:t>
        </w:r>
      </w:ins>
    </w:p>
    <w:p w14:paraId="7D461447" w14:textId="77777777" w:rsidR="000E2EE9" w:rsidRDefault="000E2EE9" w:rsidP="000E2EE9">
      <w:pPr>
        <w:rPr>
          <w:ins w:id="464" w:author="Omkar kurra" w:date="2023-02-10T11:40:00Z"/>
          <w:sz w:val="24"/>
          <w:szCs w:val="24"/>
        </w:rPr>
      </w:pPr>
      <w:ins w:id="465" w:author="Omkar kurra" w:date="2023-02-10T11:40:00Z">
        <w:r>
          <w:rPr>
            <w:sz w:val="24"/>
            <w:szCs w:val="24"/>
          </w:rPr>
          <w:t xml:space="preserve">    </w:t>
        </w:r>
        <w:proofErr w:type="spellStart"/>
        <w:r>
          <w:rPr>
            <w:sz w:val="24"/>
            <w:szCs w:val="24"/>
          </w:rPr>
          <w:t>tour_length</w:t>
        </w:r>
        <w:proofErr w:type="spellEnd"/>
        <w:r>
          <w:rPr>
            <w:sz w:val="24"/>
            <w:szCs w:val="24"/>
          </w:rPr>
          <w:t>[</w:t>
        </w:r>
        <w:proofErr w:type="spellStart"/>
        <w:r>
          <w:rPr>
            <w:sz w:val="24"/>
            <w:szCs w:val="24"/>
          </w:rPr>
          <w:t>curr_pos</w:t>
        </w:r>
        <w:proofErr w:type="spellEnd"/>
        <w:r>
          <w:rPr>
            <w:sz w:val="24"/>
            <w:szCs w:val="24"/>
          </w:rPr>
          <w:t xml:space="preserve">] = </w:t>
        </w:r>
        <w:proofErr w:type="gramStart"/>
        <w:r>
          <w:rPr>
            <w:sz w:val="24"/>
            <w:szCs w:val="24"/>
          </w:rPr>
          <w:t>d[</w:t>
        </w:r>
        <w:proofErr w:type="gramEnd"/>
        <w:r>
          <w:rPr>
            <w:sz w:val="24"/>
            <w:szCs w:val="24"/>
          </w:rPr>
          <w:t>x[n - 1]][x[0]];</w:t>
        </w:r>
      </w:ins>
    </w:p>
    <w:p w14:paraId="0484D844" w14:textId="77777777" w:rsidR="000E2EE9" w:rsidRDefault="000E2EE9" w:rsidP="000E2EE9">
      <w:pPr>
        <w:rPr>
          <w:ins w:id="466" w:author="Omkar kurra" w:date="2023-02-10T11:40:00Z"/>
          <w:sz w:val="24"/>
          <w:szCs w:val="24"/>
        </w:rPr>
      </w:pPr>
      <w:ins w:id="467" w:author="Omkar kurra" w:date="2023-02-10T11:40:00Z">
        <w:r>
          <w:rPr>
            <w:sz w:val="24"/>
            <w:szCs w:val="24"/>
          </w:rPr>
          <w:t xml:space="preserve">    int tour = 0;</w:t>
        </w:r>
      </w:ins>
    </w:p>
    <w:p w14:paraId="77694E8A" w14:textId="77777777" w:rsidR="000E2EE9" w:rsidRDefault="000E2EE9" w:rsidP="000E2EE9">
      <w:pPr>
        <w:rPr>
          <w:ins w:id="468" w:author="Omkar kurra" w:date="2023-02-10T11:40:00Z"/>
          <w:sz w:val="24"/>
          <w:szCs w:val="24"/>
        </w:rPr>
      </w:pPr>
      <w:ins w:id="469" w:author="Omkar kurra" w:date="2023-02-10T11:40:00Z">
        <w:r>
          <w:rPr>
            <w:sz w:val="24"/>
            <w:szCs w:val="24"/>
          </w:rPr>
          <w:t xml:space="preserve">    for (</w:t>
        </w:r>
        <w:proofErr w:type="spellStart"/>
        <w:r>
          <w:rPr>
            <w:sz w:val="24"/>
            <w:szCs w:val="24"/>
          </w:rPr>
          <w:t>i</w:t>
        </w:r>
        <w:proofErr w:type="spellEnd"/>
        <w:r>
          <w:rPr>
            <w:sz w:val="24"/>
            <w:szCs w:val="24"/>
          </w:rPr>
          <w:t xml:space="preserve"> = 0; </w:t>
        </w:r>
        <w:proofErr w:type="spellStart"/>
        <w:r>
          <w:rPr>
            <w:sz w:val="24"/>
            <w:szCs w:val="24"/>
          </w:rPr>
          <w:t>i</w:t>
        </w:r>
        <w:proofErr w:type="spellEnd"/>
        <w:r>
          <w:rPr>
            <w:sz w:val="24"/>
            <w:szCs w:val="24"/>
          </w:rPr>
          <w:t xml:space="preserve"> &lt; n; </w:t>
        </w:r>
        <w:proofErr w:type="spellStart"/>
        <w:r>
          <w:rPr>
            <w:sz w:val="24"/>
            <w:szCs w:val="24"/>
          </w:rPr>
          <w:t>i</w:t>
        </w:r>
        <w:proofErr w:type="spellEnd"/>
        <w:r>
          <w:rPr>
            <w:sz w:val="24"/>
            <w:szCs w:val="24"/>
          </w:rPr>
          <w:t xml:space="preserve">++) tour += </w:t>
        </w:r>
        <w:proofErr w:type="spellStart"/>
        <w:r>
          <w:rPr>
            <w:sz w:val="24"/>
            <w:szCs w:val="24"/>
          </w:rPr>
          <w:t>tour_length</w:t>
        </w:r>
        <w:proofErr w:type="spellEnd"/>
        <w:r>
          <w:rPr>
            <w:sz w:val="24"/>
            <w:szCs w:val="24"/>
          </w:rPr>
          <w:t>[</w:t>
        </w:r>
        <w:proofErr w:type="spellStart"/>
        <w:r>
          <w:rPr>
            <w:sz w:val="24"/>
            <w:szCs w:val="24"/>
          </w:rPr>
          <w:t>i</w:t>
        </w:r>
        <w:proofErr w:type="spellEnd"/>
        <w:r>
          <w:rPr>
            <w:sz w:val="24"/>
            <w:szCs w:val="24"/>
          </w:rPr>
          <w:t>];</w:t>
        </w:r>
      </w:ins>
    </w:p>
    <w:p w14:paraId="1DF6F9EC" w14:textId="77777777" w:rsidR="000E2EE9" w:rsidRDefault="000E2EE9" w:rsidP="000E2EE9">
      <w:pPr>
        <w:rPr>
          <w:ins w:id="470" w:author="Omkar kurra" w:date="2023-02-10T11:40:00Z"/>
          <w:sz w:val="24"/>
          <w:szCs w:val="24"/>
        </w:rPr>
      </w:pPr>
      <w:ins w:id="471" w:author="Omkar kurra" w:date="2023-02-10T11:40:00Z">
        <w:r>
          <w:rPr>
            <w:sz w:val="24"/>
            <w:szCs w:val="24"/>
          </w:rPr>
          <w:t xml:space="preserve">    if (tour &lt; </w:t>
        </w:r>
        <w:proofErr w:type="spellStart"/>
        <w:r>
          <w:rPr>
            <w:sz w:val="24"/>
            <w:szCs w:val="24"/>
          </w:rPr>
          <w:t>best_tour_length</w:t>
        </w:r>
        <w:proofErr w:type="spellEnd"/>
        <w:r>
          <w:rPr>
            <w:sz w:val="24"/>
            <w:szCs w:val="24"/>
          </w:rPr>
          <w:t xml:space="preserve">) </w:t>
        </w:r>
        <w:proofErr w:type="spellStart"/>
        <w:r>
          <w:rPr>
            <w:sz w:val="24"/>
            <w:szCs w:val="24"/>
          </w:rPr>
          <w:t>best_tour_length</w:t>
        </w:r>
        <w:proofErr w:type="spellEnd"/>
        <w:r>
          <w:rPr>
            <w:sz w:val="24"/>
            <w:szCs w:val="24"/>
          </w:rPr>
          <w:t xml:space="preserve"> = tour;</w:t>
        </w:r>
      </w:ins>
    </w:p>
    <w:p w14:paraId="26DE9AE4" w14:textId="77777777" w:rsidR="000E2EE9" w:rsidRDefault="000E2EE9" w:rsidP="000E2EE9">
      <w:pPr>
        <w:rPr>
          <w:ins w:id="472" w:author="Omkar kurra" w:date="2023-02-10T11:40:00Z"/>
          <w:sz w:val="24"/>
          <w:szCs w:val="24"/>
        </w:rPr>
      </w:pPr>
      <w:ins w:id="473" w:author="Omkar kurra" w:date="2023-02-10T11:40:00Z">
        <w:r>
          <w:rPr>
            <w:sz w:val="24"/>
            <w:szCs w:val="24"/>
          </w:rPr>
          <w:t xml:space="preserve">    return;</w:t>
        </w:r>
      </w:ins>
    </w:p>
    <w:p w14:paraId="44E8F398" w14:textId="77777777" w:rsidR="000E2EE9" w:rsidRDefault="000E2EE9" w:rsidP="000E2EE9">
      <w:pPr>
        <w:rPr>
          <w:ins w:id="474" w:author="Omkar kurra" w:date="2023-02-10T11:40:00Z"/>
          <w:sz w:val="24"/>
          <w:szCs w:val="24"/>
        </w:rPr>
      </w:pPr>
      <w:ins w:id="475" w:author="Omkar kurra" w:date="2023-02-10T11:40:00Z">
        <w:r>
          <w:rPr>
            <w:sz w:val="24"/>
            <w:szCs w:val="24"/>
          </w:rPr>
          <w:t xml:space="preserve">  }</w:t>
        </w:r>
      </w:ins>
    </w:p>
    <w:p w14:paraId="37D5F519" w14:textId="77777777" w:rsidR="000E2EE9" w:rsidRDefault="000E2EE9" w:rsidP="000E2EE9">
      <w:pPr>
        <w:rPr>
          <w:ins w:id="476" w:author="Omkar kurra" w:date="2023-02-10T11:40:00Z"/>
          <w:sz w:val="24"/>
          <w:szCs w:val="24"/>
        </w:rPr>
      </w:pPr>
      <w:ins w:id="477" w:author="Omkar kurra" w:date="2023-02-10T11:40:00Z">
        <w:r>
          <w:rPr>
            <w:sz w:val="24"/>
            <w:szCs w:val="24"/>
          </w:rPr>
          <w:t xml:space="preserve">  for (</w:t>
        </w:r>
        <w:proofErr w:type="spellStart"/>
        <w:r>
          <w:rPr>
            <w:sz w:val="24"/>
            <w:szCs w:val="24"/>
          </w:rPr>
          <w:t>i</w:t>
        </w:r>
        <w:proofErr w:type="spellEnd"/>
        <w:r>
          <w:rPr>
            <w:sz w:val="24"/>
            <w:szCs w:val="24"/>
          </w:rPr>
          <w:t xml:space="preserve"> = 0; </w:t>
        </w:r>
        <w:proofErr w:type="spellStart"/>
        <w:r>
          <w:rPr>
            <w:sz w:val="24"/>
            <w:szCs w:val="24"/>
          </w:rPr>
          <w:t>i</w:t>
        </w:r>
        <w:proofErr w:type="spellEnd"/>
        <w:r>
          <w:rPr>
            <w:sz w:val="24"/>
            <w:szCs w:val="24"/>
          </w:rPr>
          <w:t xml:space="preserve"> &lt; n; </w:t>
        </w:r>
        <w:proofErr w:type="spellStart"/>
        <w:r>
          <w:rPr>
            <w:sz w:val="24"/>
            <w:szCs w:val="24"/>
          </w:rPr>
          <w:t>i</w:t>
        </w:r>
        <w:proofErr w:type="spellEnd"/>
        <w:r>
          <w:rPr>
            <w:sz w:val="24"/>
            <w:szCs w:val="24"/>
          </w:rPr>
          <w:t>++) {</w:t>
        </w:r>
      </w:ins>
    </w:p>
    <w:p w14:paraId="2628829F" w14:textId="77777777" w:rsidR="000E2EE9" w:rsidRDefault="000E2EE9" w:rsidP="000E2EE9">
      <w:pPr>
        <w:rPr>
          <w:ins w:id="478" w:author="Omkar kurra" w:date="2023-02-10T11:40:00Z"/>
          <w:sz w:val="24"/>
          <w:szCs w:val="24"/>
        </w:rPr>
      </w:pPr>
      <w:ins w:id="479" w:author="Omkar kurra" w:date="2023-02-10T11:40:00Z">
        <w:r>
          <w:rPr>
            <w:sz w:val="24"/>
            <w:szCs w:val="24"/>
          </w:rPr>
          <w:t xml:space="preserve">    if (x[</w:t>
        </w:r>
        <w:proofErr w:type="spellStart"/>
        <w:r>
          <w:rPr>
            <w:sz w:val="24"/>
            <w:szCs w:val="24"/>
          </w:rPr>
          <w:t>i</w:t>
        </w:r>
        <w:proofErr w:type="spellEnd"/>
        <w:r>
          <w:rPr>
            <w:sz w:val="24"/>
            <w:szCs w:val="24"/>
          </w:rPr>
          <w:t>] == -1) {</w:t>
        </w:r>
      </w:ins>
    </w:p>
    <w:p w14:paraId="7B27CCA0" w14:textId="77777777" w:rsidR="000E2EE9" w:rsidRDefault="000E2EE9" w:rsidP="000E2EE9">
      <w:pPr>
        <w:rPr>
          <w:ins w:id="480" w:author="Omkar kurra" w:date="2023-02-10T11:40:00Z"/>
          <w:sz w:val="24"/>
          <w:szCs w:val="24"/>
        </w:rPr>
      </w:pPr>
      <w:ins w:id="481" w:author="Omkar kurra" w:date="2023-02-10T11:40:00Z">
        <w:r>
          <w:rPr>
            <w:sz w:val="24"/>
            <w:szCs w:val="24"/>
          </w:rPr>
          <w:t xml:space="preserve">      x[</w:t>
        </w:r>
        <w:proofErr w:type="spellStart"/>
        <w:r>
          <w:rPr>
            <w:sz w:val="24"/>
            <w:szCs w:val="24"/>
          </w:rPr>
          <w:t>i</w:t>
        </w:r>
        <w:proofErr w:type="spellEnd"/>
        <w:r>
          <w:rPr>
            <w:sz w:val="24"/>
            <w:szCs w:val="24"/>
          </w:rPr>
          <w:t xml:space="preserve">] = </w:t>
        </w:r>
        <w:proofErr w:type="spellStart"/>
        <w:r>
          <w:rPr>
            <w:sz w:val="24"/>
            <w:szCs w:val="24"/>
          </w:rPr>
          <w:t>curr_pos</w:t>
        </w:r>
        <w:proofErr w:type="spellEnd"/>
        <w:r>
          <w:rPr>
            <w:sz w:val="24"/>
            <w:szCs w:val="24"/>
          </w:rPr>
          <w:t>;</w:t>
        </w:r>
      </w:ins>
    </w:p>
    <w:p w14:paraId="40E1FF2D" w14:textId="77777777" w:rsidR="000E2EE9" w:rsidRDefault="000E2EE9" w:rsidP="000E2EE9">
      <w:pPr>
        <w:rPr>
          <w:ins w:id="482" w:author="Omkar kurra" w:date="2023-02-10T11:40:00Z"/>
          <w:sz w:val="24"/>
          <w:szCs w:val="24"/>
        </w:rPr>
      </w:pPr>
      <w:ins w:id="483" w:author="Omkar kurra" w:date="2023-02-10T11:40:00Z">
        <w:r>
          <w:rPr>
            <w:sz w:val="24"/>
            <w:szCs w:val="24"/>
          </w:rPr>
          <w:t xml:space="preserve">      </w:t>
        </w:r>
        <w:proofErr w:type="spellStart"/>
        <w:r>
          <w:rPr>
            <w:sz w:val="24"/>
            <w:szCs w:val="24"/>
          </w:rPr>
          <w:t>tour_length</w:t>
        </w:r>
        <w:proofErr w:type="spellEnd"/>
        <w:r>
          <w:rPr>
            <w:sz w:val="24"/>
            <w:szCs w:val="24"/>
          </w:rPr>
          <w:t>[</w:t>
        </w:r>
        <w:proofErr w:type="spellStart"/>
        <w:r>
          <w:rPr>
            <w:sz w:val="24"/>
            <w:szCs w:val="24"/>
          </w:rPr>
          <w:t>curr_pos</w:t>
        </w:r>
        <w:proofErr w:type="spellEnd"/>
        <w:r>
          <w:rPr>
            <w:sz w:val="24"/>
            <w:szCs w:val="24"/>
          </w:rPr>
          <w:t xml:space="preserve">] = </w:t>
        </w:r>
        <w:proofErr w:type="gramStart"/>
        <w:r>
          <w:rPr>
            <w:sz w:val="24"/>
            <w:szCs w:val="24"/>
          </w:rPr>
          <w:t>d[</w:t>
        </w:r>
        <w:proofErr w:type="gramEnd"/>
        <w:r>
          <w:rPr>
            <w:sz w:val="24"/>
            <w:szCs w:val="24"/>
          </w:rPr>
          <w:t>x[</w:t>
        </w:r>
        <w:proofErr w:type="spellStart"/>
        <w:r>
          <w:rPr>
            <w:sz w:val="24"/>
            <w:szCs w:val="24"/>
          </w:rPr>
          <w:t>curr_pos</w:t>
        </w:r>
        <w:proofErr w:type="spellEnd"/>
        <w:r>
          <w:rPr>
            <w:sz w:val="24"/>
            <w:szCs w:val="24"/>
          </w:rPr>
          <w:t xml:space="preserve"> - 1]][</w:t>
        </w:r>
        <w:proofErr w:type="spellStart"/>
        <w:r>
          <w:rPr>
            <w:sz w:val="24"/>
            <w:szCs w:val="24"/>
          </w:rPr>
          <w:t>i</w:t>
        </w:r>
        <w:proofErr w:type="spellEnd"/>
        <w:r>
          <w:rPr>
            <w:sz w:val="24"/>
            <w:szCs w:val="24"/>
          </w:rPr>
          <w:t>];</w:t>
        </w:r>
      </w:ins>
    </w:p>
    <w:p w14:paraId="39072E4D" w14:textId="77777777" w:rsidR="000E2EE9" w:rsidRDefault="000E2EE9" w:rsidP="000E2EE9">
      <w:pPr>
        <w:rPr>
          <w:ins w:id="484" w:author="Omkar kurra" w:date="2023-02-10T11:40:00Z"/>
          <w:sz w:val="24"/>
          <w:szCs w:val="24"/>
        </w:rPr>
      </w:pPr>
      <w:ins w:id="485" w:author="Omkar kurra" w:date="2023-02-10T11:40:00Z">
        <w:r>
          <w:rPr>
            <w:sz w:val="24"/>
            <w:szCs w:val="24"/>
          </w:rPr>
          <w:t xml:space="preserve">      </w:t>
        </w:r>
        <w:proofErr w:type="gramStart"/>
        <w:r>
          <w:rPr>
            <w:sz w:val="24"/>
            <w:szCs w:val="24"/>
          </w:rPr>
          <w:t>backtrack(</w:t>
        </w:r>
        <w:proofErr w:type="spellStart"/>
        <w:proofErr w:type="gramEnd"/>
        <w:r>
          <w:rPr>
            <w:sz w:val="24"/>
            <w:szCs w:val="24"/>
          </w:rPr>
          <w:t>curr_pos</w:t>
        </w:r>
        <w:proofErr w:type="spellEnd"/>
        <w:r>
          <w:rPr>
            <w:sz w:val="24"/>
            <w:szCs w:val="24"/>
          </w:rPr>
          <w:t xml:space="preserve"> + 1);</w:t>
        </w:r>
      </w:ins>
    </w:p>
    <w:p w14:paraId="6388085A" w14:textId="77777777" w:rsidR="000E2EE9" w:rsidRDefault="000E2EE9" w:rsidP="000E2EE9">
      <w:pPr>
        <w:rPr>
          <w:ins w:id="486" w:author="Omkar kurra" w:date="2023-02-10T11:40:00Z"/>
          <w:sz w:val="24"/>
          <w:szCs w:val="24"/>
        </w:rPr>
      </w:pPr>
      <w:ins w:id="487" w:author="Omkar kurra" w:date="2023-02-10T11:40:00Z">
        <w:r>
          <w:rPr>
            <w:sz w:val="24"/>
            <w:szCs w:val="24"/>
          </w:rPr>
          <w:t xml:space="preserve">      x[</w:t>
        </w:r>
        <w:proofErr w:type="spellStart"/>
        <w:r>
          <w:rPr>
            <w:sz w:val="24"/>
            <w:szCs w:val="24"/>
          </w:rPr>
          <w:t>i</w:t>
        </w:r>
        <w:proofErr w:type="spellEnd"/>
        <w:r>
          <w:rPr>
            <w:sz w:val="24"/>
            <w:szCs w:val="24"/>
          </w:rPr>
          <w:t>] = -1;</w:t>
        </w:r>
      </w:ins>
    </w:p>
    <w:p w14:paraId="74B5505D" w14:textId="77777777" w:rsidR="000E2EE9" w:rsidRDefault="000E2EE9" w:rsidP="000E2EE9">
      <w:pPr>
        <w:rPr>
          <w:ins w:id="488" w:author="Omkar kurra" w:date="2023-02-10T11:40:00Z"/>
          <w:sz w:val="24"/>
          <w:szCs w:val="24"/>
        </w:rPr>
      </w:pPr>
      <w:ins w:id="489" w:author="Omkar kurra" w:date="2023-02-10T11:40:00Z">
        <w:r>
          <w:rPr>
            <w:sz w:val="24"/>
            <w:szCs w:val="24"/>
          </w:rPr>
          <w:t xml:space="preserve">    }</w:t>
        </w:r>
      </w:ins>
    </w:p>
    <w:p w14:paraId="6AD900A9" w14:textId="77777777" w:rsidR="000E2EE9" w:rsidRDefault="000E2EE9" w:rsidP="000E2EE9">
      <w:pPr>
        <w:rPr>
          <w:ins w:id="490" w:author="Omkar kurra" w:date="2023-02-10T11:40:00Z"/>
          <w:sz w:val="24"/>
          <w:szCs w:val="24"/>
        </w:rPr>
      </w:pPr>
      <w:ins w:id="491" w:author="Omkar kurra" w:date="2023-02-10T11:40:00Z">
        <w:r>
          <w:rPr>
            <w:sz w:val="24"/>
            <w:szCs w:val="24"/>
          </w:rPr>
          <w:t xml:space="preserve">  }</w:t>
        </w:r>
      </w:ins>
    </w:p>
    <w:p w14:paraId="21FB3D6C" w14:textId="77777777" w:rsidR="000E2EE9" w:rsidRDefault="000E2EE9" w:rsidP="000E2EE9">
      <w:pPr>
        <w:rPr>
          <w:ins w:id="492" w:author="Omkar kurra" w:date="2023-02-10T11:40:00Z"/>
          <w:sz w:val="24"/>
          <w:szCs w:val="24"/>
        </w:rPr>
      </w:pPr>
      <w:ins w:id="493" w:author="Omkar kurra" w:date="2023-02-10T11:40:00Z">
        <w:r>
          <w:rPr>
            <w:sz w:val="24"/>
            <w:szCs w:val="24"/>
          </w:rPr>
          <w:t>}</w:t>
        </w:r>
      </w:ins>
    </w:p>
    <w:p w14:paraId="3E700C9C" w14:textId="77777777" w:rsidR="000E2EE9" w:rsidRDefault="000E2EE9" w:rsidP="000E2EE9">
      <w:pPr>
        <w:rPr>
          <w:ins w:id="494" w:author="Omkar kurra" w:date="2023-02-10T11:40:00Z"/>
          <w:sz w:val="24"/>
          <w:szCs w:val="24"/>
        </w:rPr>
      </w:pPr>
    </w:p>
    <w:p w14:paraId="6BA0953C" w14:textId="77777777" w:rsidR="000E2EE9" w:rsidRDefault="000E2EE9" w:rsidP="000E2EE9">
      <w:pPr>
        <w:rPr>
          <w:ins w:id="495" w:author="Omkar kurra" w:date="2023-02-10T11:40:00Z"/>
          <w:sz w:val="24"/>
          <w:szCs w:val="24"/>
        </w:rPr>
      </w:pPr>
      <w:ins w:id="496" w:author="Omkar kurra" w:date="2023-02-10T11:40:00Z">
        <w:r>
          <w:rPr>
            <w:sz w:val="24"/>
            <w:szCs w:val="24"/>
          </w:rPr>
          <w:t xml:space="preserve">int </w:t>
        </w:r>
        <w:proofErr w:type="gramStart"/>
        <w:r>
          <w:rPr>
            <w:sz w:val="24"/>
            <w:szCs w:val="24"/>
          </w:rPr>
          <w:t>main(</w:t>
        </w:r>
        <w:proofErr w:type="gramEnd"/>
        <w:r>
          <w:rPr>
            <w:sz w:val="24"/>
            <w:szCs w:val="24"/>
          </w:rPr>
          <w:t>) {</w:t>
        </w:r>
      </w:ins>
    </w:p>
    <w:p w14:paraId="0A8A1377" w14:textId="77777777" w:rsidR="000E2EE9" w:rsidRDefault="000E2EE9" w:rsidP="000E2EE9">
      <w:pPr>
        <w:rPr>
          <w:ins w:id="497" w:author="Omkar kurra" w:date="2023-02-10T11:40:00Z"/>
          <w:sz w:val="24"/>
          <w:szCs w:val="24"/>
        </w:rPr>
      </w:pPr>
      <w:ins w:id="498" w:author="Omkar kurra" w:date="2023-02-10T11:40:00Z">
        <w:r>
          <w:rPr>
            <w:sz w:val="24"/>
            <w:szCs w:val="24"/>
          </w:rPr>
          <w:t xml:space="preserve">  int </w:t>
        </w:r>
        <w:proofErr w:type="spellStart"/>
        <w:r>
          <w:rPr>
            <w:sz w:val="24"/>
            <w:szCs w:val="24"/>
          </w:rPr>
          <w:t>i</w:t>
        </w:r>
        <w:proofErr w:type="spellEnd"/>
        <w:r>
          <w:rPr>
            <w:sz w:val="24"/>
            <w:szCs w:val="24"/>
          </w:rPr>
          <w:t>, j;</w:t>
        </w:r>
      </w:ins>
    </w:p>
    <w:p w14:paraId="6E1968A9" w14:textId="77777777" w:rsidR="000E2EE9" w:rsidRDefault="000E2EE9" w:rsidP="000E2EE9">
      <w:pPr>
        <w:rPr>
          <w:ins w:id="499" w:author="Omkar kurra" w:date="2023-02-10T11:40:00Z"/>
          <w:sz w:val="24"/>
          <w:szCs w:val="24"/>
        </w:rPr>
      </w:pPr>
      <w:ins w:id="500" w:author="Omkar kurra" w:date="2023-02-10T11:40:00Z">
        <w:r>
          <w:rPr>
            <w:sz w:val="24"/>
            <w:szCs w:val="24"/>
          </w:rPr>
          <w:t xml:space="preserve">  </w:t>
        </w:r>
        <w:proofErr w:type="gramStart"/>
        <w:r>
          <w:rPr>
            <w:sz w:val="24"/>
            <w:szCs w:val="24"/>
          </w:rPr>
          <w:t>printf(</w:t>
        </w:r>
        <w:proofErr w:type="gramEnd"/>
        <w:r>
          <w:rPr>
            <w:sz w:val="24"/>
            <w:szCs w:val="24"/>
          </w:rPr>
          <w:t>"Enter the number of cities: ");</w:t>
        </w:r>
      </w:ins>
    </w:p>
    <w:p w14:paraId="5FD11095" w14:textId="77777777" w:rsidR="000E2EE9" w:rsidRDefault="000E2EE9" w:rsidP="000E2EE9">
      <w:pPr>
        <w:rPr>
          <w:ins w:id="501" w:author="Omkar kurra" w:date="2023-02-10T11:40:00Z"/>
          <w:sz w:val="24"/>
          <w:szCs w:val="24"/>
        </w:rPr>
      </w:pPr>
      <w:ins w:id="502" w:author="Omkar kurra" w:date="2023-02-10T11:40:00Z">
        <w:r>
          <w:rPr>
            <w:sz w:val="24"/>
            <w:szCs w:val="24"/>
          </w:rPr>
          <w:t xml:space="preserve">  </w:t>
        </w:r>
        <w:proofErr w:type="gramStart"/>
        <w:r>
          <w:rPr>
            <w:sz w:val="24"/>
            <w:szCs w:val="24"/>
          </w:rPr>
          <w:t>scanf(</w:t>
        </w:r>
        <w:proofErr w:type="gramEnd"/>
        <w:r>
          <w:rPr>
            <w:sz w:val="24"/>
            <w:szCs w:val="24"/>
          </w:rPr>
          <w:t>"%d", &amp;n);</w:t>
        </w:r>
      </w:ins>
    </w:p>
    <w:p w14:paraId="72760143" w14:textId="77777777" w:rsidR="000E2EE9" w:rsidRDefault="000E2EE9" w:rsidP="000E2EE9">
      <w:pPr>
        <w:rPr>
          <w:ins w:id="503" w:author="Omkar kurra" w:date="2023-02-10T11:40:00Z"/>
          <w:sz w:val="24"/>
          <w:szCs w:val="24"/>
        </w:rPr>
      </w:pPr>
      <w:ins w:id="504" w:author="Omkar kurra" w:date="2023-02-10T11:40:00Z">
        <w:r>
          <w:rPr>
            <w:sz w:val="24"/>
            <w:szCs w:val="24"/>
          </w:rPr>
          <w:t xml:space="preserve">  </w:t>
        </w:r>
        <w:proofErr w:type="gramStart"/>
        <w:r>
          <w:rPr>
            <w:sz w:val="24"/>
            <w:szCs w:val="24"/>
          </w:rPr>
          <w:t>printf(</w:t>
        </w:r>
        <w:proofErr w:type="gramEnd"/>
        <w:r>
          <w:rPr>
            <w:sz w:val="24"/>
            <w:szCs w:val="24"/>
          </w:rPr>
          <w:t>"Enter the distance matrix:\n");</w:t>
        </w:r>
      </w:ins>
    </w:p>
    <w:p w14:paraId="341B5F14" w14:textId="77777777" w:rsidR="000E2EE9" w:rsidRDefault="000E2EE9" w:rsidP="000E2EE9">
      <w:pPr>
        <w:rPr>
          <w:ins w:id="505" w:author="Omkar kurra" w:date="2023-02-10T11:40:00Z"/>
          <w:sz w:val="24"/>
          <w:szCs w:val="24"/>
        </w:rPr>
      </w:pPr>
      <w:ins w:id="506" w:author="Omkar kurra" w:date="2023-02-10T11:40:00Z">
        <w:r>
          <w:rPr>
            <w:sz w:val="24"/>
            <w:szCs w:val="24"/>
          </w:rPr>
          <w:t xml:space="preserve">  for (</w:t>
        </w:r>
        <w:proofErr w:type="spellStart"/>
        <w:r>
          <w:rPr>
            <w:sz w:val="24"/>
            <w:szCs w:val="24"/>
          </w:rPr>
          <w:t>i</w:t>
        </w:r>
        <w:proofErr w:type="spellEnd"/>
        <w:r>
          <w:rPr>
            <w:sz w:val="24"/>
            <w:szCs w:val="24"/>
          </w:rPr>
          <w:t xml:space="preserve"> = 0; </w:t>
        </w:r>
        <w:proofErr w:type="spellStart"/>
        <w:r>
          <w:rPr>
            <w:sz w:val="24"/>
            <w:szCs w:val="24"/>
          </w:rPr>
          <w:t>i</w:t>
        </w:r>
        <w:proofErr w:type="spellEnd"/>
        <w:r>
          <w:rPr>
            <w:sz w:val="24"/>
            <w:szCs w:val="24"/>
          </w:rPr>
          <w:t xml:space="preserve"> &lt; n; </w:t>
        </w:r>
        <w:proofErr w:type="spellStart"/>
        <w:r>
          <w:rPr>
            <w:sz w:val="24"/>
            <w:szCs w:val="24"/>
          </w:rPr>
          <w:t>i</w:t>
        </w:r>
        <w:proofErr w:type="spellEnd"/>
        <w:r>
          <w:rPr>
            <w:sz w:val="24"/>
            <w:szCs w:val="24"/>
          </w:rPr>
          <w:t>++)</w:t>
        </w:r>
      </w:ins>
    </w:p>
    <w:p w14:paraId="191B3FEF" w14:textId="77777777" w:rsidR="000E2EE9" w:rsidRDefault="000E2EE9" w:rsidP="000E2EE9">
      <w:pPr>
        <w:rPr>
          <w:ins w:id="507" w:author="Omkar kurra" w:date="2023-02-10T11:40:00Z"/>
          <w:sz w:val="24"/>
          <w:szCs w:val="24"/>
        </w:rPr>
      </w:pPr>
      <w:ins w:id="508" w:author="Omkar kurra" w:date="2023-02-10T11:40:00Z">
        <w:r>
          <w:rPr>
            <w:sz w:val="24"/>
            <w:szCs w:val="24"/>
          </w:rPr>
          <w:t xml:space="preserve">    for (j = 0; j &lt; n; </w:t>
        </w:r>
        <w:proofErr w:type="spellStart"/>
        <w:r>
          <w:rPr>
            <w:sz w:val="24"/>
            <w:szCs w:val="24"/>
          </w:rPr>
          <w:t>j++</w:t>
        </w:r>
        <w:proofErr w:type="spellEnd"/>
        <w:r>
          <w:rPr>
            <w:sz w:val="24"/>
            <w:szCs w:val="24"/>
          </w:rPr>
          <w:t>) {</w:t>
        </w:r>
      </w:ins>
    </w:p>
    <w:p w14:paraId="45707A1B" w14:textId="77777777" w:rsidR="000E2EE9" w:rsidRDefault="000E2EE9" w:rsidP="000E2EE9">
      <w:pPr>
        <w:rPr>
          <w:ins w:id="509" w:author="Omkar kurra" w:date="2023-02-10T11:40:00Z"/>
          <w:sz w:val="24"/>
          <w:szCs w:val="24"/>
        </w:rPr>
      </w:pPr>
      <w:ins w:id="510" w:author="Omkar kurra" w:date="2023-02-10T11:40:00Z">
        <w:r>
          <w:rPr>
            <w:sz w:val="24"/>
            <w:szCs w:val="24"/>
          </w:rPr>
          <w:t xml:space="preserve">      </w:t>
        </w:r>
        <w:proofErr w:type="gramStart"/>
        <w:r>
          <w:rPr>
            <w:sz w:val="24"/>
            <w:szCs w:val="24"/>
          </w:rPr>
          <w:t>scanf(</w:t>
        </w:r>
        <w:proofErr w:type="gramEnd"/>
        <w:r>
          <w:rPr>
            <w:sz w:val="24"/>
            <w:szCs w:val="24"/>
          </w:rPr>
          <w:t>"%d", &amp;d[</w:t>
        </w:r>
        <w:proofErr w:type="spellStart"/>
        <w:r>
          <w:rPr>
            <w:sz w:val="24"/>
            <w:szCs w:val="24"/>
          </w:rPr>
          <w:t>i</w:t>
        </w:r>
        <w:proofErr w:type="spellEnd"/>
        <w:r>
          <w:rPr>
            <w:sz w:val="24"/>
            <w:szCs w:val="24"/>
          </w:rPr>
          <w:t>][j]);</w:t>
        </w:r>
      </w:ins>
    </w:p>
    <w:p w14:paraId="07094630" w14:textId="77777777" w:rsidR="000E2EE9" w:rsidRDefault="000E2EE9" w:rsidP="000E2EE9">
      <w:pPr>
        <w:rPr>
          <w:ins w:id="511" w:author="Omkar kurra" w:date="2023-02-10T11:40:00Z"/>
          <w:sz w:val="24"/>
          <w:szCs w:val="24"/>
        </w:rPr>
      </w:pPr>
      <w:ins w:id="512" w:author="Omkar kurra" w:date="2023-02-10T11:40:00Z">
        <w:r>
          <w:rPr>
            <w:sz w:val="24"/>
            <w:szCs w:val="24"/>
          </w:rPr>
          <w:t xml:space="preserve">      x[</w:t>
        </w:r>
        <w:proofErr w:type="spellStart"/>
        <w:r>
          <w:rPr>
            <w:sz w:val="24"/>
            <w:szCs w:val="24"/>
          </w:rPr>
          <w:t>i</w:t>
        </w:r>
        <w:proofErr w:type="spellEnd"/>
        <w:r>
          <w:rPr>
            <w:sz w:val="24"/>
            <w:szCs w:val="24"/>
          </w:rPr>
          <w:t>] = -1;</w:t>
        </w:r>
      </w:ins>
    </w:p>
    <w:p w14:paraId="09D653E4" w14:textId="77777777" w:rsidR="000E2EE9" w:rsidRDefault="000E2EE9" w:rsidP="000E2EE9">
      <w:pPr>
        <w:rPr>
          <w:ins w:id="513" w:author="Omkar kurra" w:date="2023-02-10T11:40:00Z"/>
          <w:sz w:val="24"/>
          <w:szCs w:val="24"/>
        </w:rPr>
      </w:pPr>
      <w:ins w:id="514" w:author="Omkar kurra" w:date="2023-02-10T11:40:00Z">
        <w:r>
          <w:rPr>
            <w:sz w:val="24"/>
            <w:szCs w:val="24"/>
          </w:rPr>
          <w:t xml:space="preserve">    }</w:t>
        </w:r>
      </w:ins>
    </w:p>
    <w:p w14:paraId="7E5D0AFF" w14:textId="77777777" w:rsidR="000E2EE9" w:rsidRDefault="000E2EE9" w:rsidP="000E2EE9">
      <w:pPr>
        <w:rPr>
          <w:ins w:id="515" w:author="Omkar kurra" w:date="2023-02-10T11:40:00Z"/>
          <w:sz w:val="24"/>
          <w:szCs w:val="24"/>
        </w:rPr>
      </w:pPr>
      <w:ins w:id="516" w:author="Omkar kurra" w:date="2023-02-10T11:40:00Z">
        <w:r>
          <w:rPr>
            <w:sz w:val="24"/>
            <w:szCs w:val="24"/>
          </w:rPr>
          <w:t xml:space="preserve">  </w:t>
        </w:r>
        <w:proofErr w:type="gramStart"/>
        <w:r>
          <w:rPr>
            <w:sz w:val="24"/>
            <w:szCs w:val="24"/>
          </w:rPr>
          <w:t>x[</w:t>
        </w:r>
        <w:proofErr w:type="gramEnd"/>
        <w:r>
          <w:rPr>
            <w:sz w:val="24"/>
            <w:szCs w:val="24"/>
          </w:rPr>
          <w:t>0] = 0;</w:t>
        </w:r>
      </w:ins>
    </w:p>
    <w:p w14:paraId="527BC92E" w14:textId="77777777" w:rsidR="000E2EE9" w:rsidRDefault="000E2EE9" w:rsidP="000E2EE9">
      <w:pPr>
        <w:rPr>
          <w:ins w:id="517" w:author="Omkar kurra" w:date="2023-02-10T11:40:00Z"/>
          <w:sz w:val="24"/>
          <w:szCs w:val="24"/>
        </w:rPr>
      </w:pPr>
      <w:ins w:id="518" w:author="Omkar kurra" w:date="2023-02-10T11:40:00Z">
        <w:r>
          <w:rPr>
            <w:sz w:val="24"/>
            <w:szCs w:val="24"/>
          </w:rPr>
          <w:t xml:space="preserve">  </w:t>
        </w:r>
        <w:proofErr w:type="gramStart"/>
        <w:r>
          <w:rPr>
            <w:sz w:val="24"/>
            <w:szCs w:val="24"/>
          </w:rPr>
          <w:t>backtrack(</w:t>
        </w:r>
        <w:proofErr w:type="gramEnd"/>
        <w:r>
          <w:rPr>
            <w:sz w:val="24"/>
            <w:szCs w:val="24"/>
          </w:rPr>
          <w:t>1);</w:t>
        </w:r>
      </w:ins>
    </w:p>
    <w:p w14:paraId="71E1BCF4" w14:textId="77777777" w:rsidR="000E2EE9" w:rsidRDefault="000E2EE9" w:rsidP="000E2EE9">
      <w:pPr>
        <w:rPr>
          <w:ins w:id="519" w:author="Omkar kurra" w:date="2023-02-10T11:40:00Z"/>
          <w:sz w:val="24"/>
          <w:szCs w:val="24"/>
        </w:rPr>
      </w:pPr>
      <w:ins w:id="520" w:author="Omkar kurra" w:date="2023-02-10T11:40:00Z">
        <w:r>
          <w:rPr>
            <w:sz w:val="24"/>
            <w:szCs w:val="24"/>
          </w:rPr>
          <w:t xml:space="preserve">  </w:t>
        </w:r>
        <w:proofErr w:type="gramStart"/>
        <w:r>
          <w:rPr>
            <w:sz w:val="24"/>
            <w:szCs w:val="24"/>
          </w:rPr>
          <w:t>printf(</w:t>
        </w:r>
        <w:proofErr w:type="gramEnd"/>
        <w:r>
          <w:rPr>
            <w:sz w:val="24"/>
            <w:szCs w:val="24"/>
          </w:rPr>
          <w:t xml:space="preserve">"The minimum tour length is: %d\n", </w:t>
        </w:r>
        <w:proofErr w:type="spellStart"/>
        <w:r>
          <w:rPr>
            <w:sz w:val="24"/>
            <w:szCs w:val="24"/>
          </w:rPr>
          <w:t>best_tour_length</w:t>
        </w:r>
        <w:proofErr w:type="spellEnd"/>
        <w:r>
          <w:rPr>
            <w:sz w:val="24"/>
            <w:szCs w:val="24"/>
          </w:rPr>
          <w:t>);</w:t>
        </w:r>
      </w:ins>
    </w:p>
    <w:p w14:paraId="7C1AD546" w14:textId="77777777" w:rsidR="000E2EE9" w:rsidRDefault="000E2EE9" w:rsidP="000E2EE9">
      <w:pPr>
        <w:rPr>
          <w:ins w:id="521" w:author="Omkar kurra" w:date="2023-02-10T11:40:00Z"/>
          <w:sz w:val="24"/>
          <w:szCs w:val="24"/>
        </w:rPr>
      </w:pPr>
      <w:ins w:id="522" w:author="Omkar kurra" w:date="2023-02-10T11:40:00Z">
        <w:r>
          <w:rPr>
            <w:sz w:val="24"/>
            <w:szCs w:val="24"/>
          </w:rPr>
          <w:t xml:space="preserve">  return 0;</w:t>
        </w:r>
      </w:ins>
    </w:p>
    <w:p w14:paraId="2C74C95B" w14:textId="77777777" w:rsidR="000E2EE9" w:rsidRDefault="000E2EE9" w:rsidP="000E2EE9">
      <w:pPr>
        <w:rPr>
          <w:ins w:id="523" w:author="Omkar kurra" w:date="2023-02-10T11:40:00Z"/>
          <w:sz w:val="24"/>
          <w:szCs w:val="24"/>
        </w:rPr>
      </w:pPr>
      <w:ins w:id="524" w:author="Omkar kurra" w:date="2023-02-10T11:40:00Z">
        <w:r>
          <w:rPr>
            <w:sz w:val="24"/>
            <w:szCs w:val="24"/>
          </w:rPr>
          <w:t>}</w:t>
        </w:r>
      </w:ins>
    </w:p>
    <w:p w14:paraId="55E1712D" w14:textId="16C4B101" w:rsidR="000E2EE9" w:rsidRDefault="000E2EE9" w:rsidP="000E2EE9">
      <w:pPr>
        <w:rPr>
          <w:ins w:id="525" w:author="Omkar kurra" w:date="2023-02-10T11:40:00Z"/>
          <w:rFonts w:ascii="Times New Roman" w:hAnsi="Times New Roman" w:cs="Times New Roman"/>
          <w:sz w:val="28"/>
          <w:szCs w:val="28"/>
        </w:rPr>
      </w:pPr>
      <w:ins w:id="526" w:author="Omkar kurra" w:date="2023-02-10T11:40:00Z">
        <w:r>
          <w:rPr>
            <w:rFonts w:ascii="Times New Roman" w:hAnsi="Times New Roman" w:cs="Times New Roman"/>
            <w:sz w:val="28"/>
            <w:szCs w:val="28"/>
          </w:rPr>
          <w:t>OUTPUT:</w:t>
        </w:r>
      </w:ins>
    </w:p>
    <w:p w14:paraId="12C720EC" w14:textId="6095509A" w:rsidR="000E2EE9" w:rsidRDefault="000E2EE9" w:rsidP="000E2EE9">
      <w:pPr>
        <w:rPr>
          <w:ins w:id="527" w:author="Omkar kurra" w:date="2023-02-10T11:40:00Z"/>
          <w:rFonts w:ascii="Times New Roman" w:hAnsi="Times New Roman" w:cs="Times New Roman"/>
          <w:sz w:val="28"/>
          <w:szCs w:val="28"/>
        </w:rPr>
      </w:pPr>
      <w:ins w:id="528" w:author="Omkar kurra" w:date="2023-02-10T11:40:00Z">
        <w:r>
          <w:rPr>
            <w:noProof/>
          </w:rPr>
          <w:drawing>
            <wp:inline distT="0" distB="0" distL="0" distR="0" wp14:anchorId="1730E7BB" wp14:editId="4A36B651">
              <wp:extent cx="5490210" cy="1898650"/>
              <wp:effectExtent l="0" t="0" r="0" b="6350"/>
              <wp:docPr id="10" name="Picture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" name="Picture 7"/>
                      <pic:cNvPicPr>
                        <a:picLocks noChangeAspect="1"/>
                      </pic:cNvPicPr>
                    </pic:nvPicPr>
                    <pic:blipFill rotWithShape="1">
                      <a:blip r:embed="rId17"/>
                      <a:srcRect l="4210" t="13197" b="27910"/>
                      <a:stretch/>
                    </pic:blipFill>
                    <pic:spPr bwMode="auto">
                      <a:xfrm>
                        <a:off x="0" y="0"/>
                        <a:ext cx="5490210" cy="189865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5B41FED5" w14:textId="0DDA17E2" w:rsidR="000E2EE9" w:rsidRPr="000E2EE9" w:rsidRDefault="000E2EE9" w:rsidP="000E2EE9">
      <w:pPr>
        <w:rPr>
          <w:ins w:id="529" w:author="Omkar kurra" w:date="2023-02-10T11:40:00Z"/>
          <w:rFonts w:ascii="Times New Roman" w:hAnsi="Times New Roman" w:cs="Times New Roman"/>
          <w:sz w:val="28"/>
          <w:szCs w:val="28"/>
        </w:rPr>
      </w:pPr>
    </w:p>
    <w:p w14:paraId="59A085F9" w14:textId="566ACA2A" w:rsidR="000E2EE9" w:rsidRPr="000E2EE9" w:rsidRDefault="000E2EE9" w:rsidP="000E2EE9">
      <w:pPr>
        <w:rPr>
          <w:ins w:id="530" w:author="Omkar kurra" w:date="2023-02-10T11:40:00Z"/>
          <w:rFonts w:ascii="Times New Roman" w:hAnsi="Times New Roman" w:cs="Times New Roman"/>
          <w:sz w:val="28"/>
          <w:szCs w:val="28"/>
        </w:rPr>
      </w:pPr>
      <w:ins w:id="531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10. SUM OF SUBSETS USING BACK TRACKING</w:t>
        </w:r>
      </w:ins>
    </w:p>
    <w:p w14:paraId="7E4094B1" w14:textId="77777777" w:rsidR="000E2EE9" w:rsidRPr="000E2EE9" w:rsidRDefault="000E2EE9" w:rsidP="000E2EE9">
      <w:pPr>
        <w:rPr>
          <w:ins w:id="532" w:author="Omkar kurra" w:date="2023-02-10T11:40:00Z"/>
          <w:rFonts w:ascii="Times New Roman" w:hAnsi="Times New Roman" w:cs="Times New Roman"/>
          <w:sz w:val="28"/>
          <w:szCs w:val="28"/>
        </w:rPr>
      </w:pPr>
      <w:ins w:id="533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PROGRAM: </w:t>
        </w:r>
      </w:ins>
    </w:p>
    <w:p w14:paraId="0E955871" w14:textId="77777777" w:rsidR="000E2EE9" w:rsidRPr="000E2EE9" w:rsidRDefault="000E2EE9" w:rsidP="000E2EE9">
      <w:pPr>
        <w:rPr>
          <w:ins w:id="534" w:author="Omkar kurra" w:date="2023-02-10T11:40:00Z"/>
          <w:rFonts w:ascii="Times New Roman" w:hAnsi="Times New Roman" w:cs="Times New Roman"/>
          <w:sz w:val="28"/>
          <w:szCs w:val="28"/>
        </w:rPr>
      </w:pPr>
      <w:ins w:id="535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#include &lt;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stdio.h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&gt;</w:t>
        </w:r>
      </w:ins>
    </w:p>
    <w:p w14:paraId="126EB08F" w14:textId="77777777" w:rsidR="000E2EE9" w:rsidRPr="000E2EE9" w:rsidRDefault="000E2EE9" w:rsidP="000E2EE9">
      <w:pPr>
        <w:rPr>
          <w:ins w:id="536" w:author="Omkar kurra" w:date="2023-02-10T11:40:00Z"/>
          <w:rFonts w:ascii="Times New Roman" w:hAnsi="Times New Roman" w:cs="Times New Roman"/>
          <w:sz w:val="28"/>
          <w:szCs w:val="28"/>
        </w:rPr>
      </w:pPr>
      <w:ins w:id="537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#include &lt;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stdlib.h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&gt;</w:t>
        </w:r>
      </w:ins>
    </w:p>
    <w:p w14:paraId="3B7818B2" w14:textId="77777777" w:rsidR="000E2EE9" w:rsidRPr="000E2EE9" w:rsidRDefault="000E2EE9" w:rsidP="000E2EE9">
      <w:pPr>
        <w:rPr>
          <w:ins w:id="538" w:author="Omkar kurra" w:date="2023-02-10T11:40:00Z"/>
          <w:rFonts w:ascii="Times New Roman" w:hAnsi="Times New Roman" w:cs="Times New Roman"/>
          <w:sz w:val="28"/>
          <w:szCs w:val="28"/>
        </w:rPr>
      </w:pPr>
      <w:ins w:id="539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lastRenderedPageBreak/>
          <w:t xml:space="preserve">static int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total_nodes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;</w:t>
        </w:r>
      </w:ins>
    </w:p>
    <w:p w14:paraId="095827BB" w14:textId="77777777" w:rsidR="000E2EE9" w:rsidRPr="000E2EE9" w:rsidRDefault="000E2EE9" w:rsidP="000E2EE9">
      <w:pPr>
        <w:rPr>
          <w:ins w:id="540" w:author="Omkar kurra" w:date="2023-02-10T11:40:00Z"/>
          <w:rFonts w:ascii="Times New Roman" w:hAnsi="Times New Roman" w:cs="Times New Roman"/>
          <w:sz w:val="28"/>
          <w:szCs w:val="28"/>
        </w:rPr>
      </w:pPr>
      <w:ins w:id="541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void </w:t>
        </w:r>
        <w:proofErr w:type="spellStart"/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printValues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(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int A[], int size){</w:t>
        </w:r>
      </w:ins>
    </w:p>
    <w:p w14:paraId="15F8D3DA" w14:textId="77777777" w:rsidR="000E2EE9" w:rsidRPr="000E2EE9" w:rsidRDefault="000E2EE9" w:rsidP="000E2EE9">
      <w:pPr>
        <w:rPr>
          <w:ins w:id="542" w:author="Omkar kurra" w:date="2023-02-10T11:40:00Z"/>
          <w:rFonts w:ascii="Times New Roman" w:hAnsi="Times New Roman" w:cs="Times New Roman"/>
          <w:sz w:val="28"/>
          <w:szCs w:val="28"/>
        </w:rPr>
      </w:pPr>
      <w:ins w:id="543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for (int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 = 0;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 &lt; size;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++) {</w:t>
        </w:r>
      </w:ins>
    </w:p>
    <w:p w14:paraId="05E41E67" w14:textId="77777777" w:rsidR="000E2EE9" w:rsidRPr="000E2EE9" w:rsidRDefault="000E2EE9" w:rsidP="000E2EE9">
      <w:pPr>
        <w:rPr>
          <w:ins w:id="544" w:author="Omkar kurra" w:date="2023-02-10T11:40:00Z"/>
          <w:rFonts w:ascii="Times New Roman" w:hAnsi="Times New Roman" w:cs="Times New Roman"/>
          <w:sz w:val="28"/>
          <w:szCs w:val="28"/>
        </w:rPr>
      </w:pPr>
      <w:ins w:id="545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   </w:t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printf(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"%*d", 5, A[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]);</w:t>
        </w:r>
      </w:ins>
    </w:p>
    <w:p w14:paraId="1B6EFE7B" w14:textId="77777777" w:rsidR="000E2EE9" w:rsidRPr="000E2EE9" w:rsidRDefault="000E2EE9" w:rsidP="000E2EE9">
      <w:pPr>
        <w:rPr>
          <w:ins w:id="546" w:author="Omkar kurra" w:date="2023-02-10T11:40:00Z"/>
          <w:rFonts w:ascii="Times New Roman" w:hAnsi="Times New Roman" w:cs="Times New Roman"/>
          <w:sz w:val="28"/>
          <w:szCs w:val="28"/>
        </w:rPr>
      </w:pPr>
      <w:ins w:id="547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}</w:t>
        </w:r>
      </w:ins>
    </w:p>
    <w:p w14:paraId="0C257CD8" w14:textId="77777777" w:rsidR="000E2EE9" w:rsidRPr="000E2EE9" w:rsidRDefault="000E2EE9" w:rsidP="000E2EE9">
      <w:pPr>
        <w:rPr>
          <w:ins w:id="548" w:author="Omkar kurra" w:date="2023-02-10T11:40:00Z"/>
          <w:rFonts w:ascii="Times New Roman" w:hAnsi="Times New Roman" w:cs="Times New Roman"/>
          <w:sz w:val="28"/>
          <w:szCs w:val="28"/>
        </w:rPr>
      </w:pPr>
      <w:ins w:id="549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printf("\n");</w:t>
        </w:r>
      </w:ins>
    </w:p>
    <w:p w14:paraId="15331AE0" w14:textId="77777777" w:rsidR="000E2EE9" w:rsidRPr="000E2EE9" w:rsidRDefault="000E2EE9" w:rsidP="000E2EE9">
      <w:pPr>
        <w:rPr>
          <w:ins w:id="550" w:author="Omkar kurra" w:date="2023-02-10T11:40:00Z"/>
          <w:rFonts w:ascii="Times New Roman" w:hAnsi="Times New Roman" w:cs="Times New Roman"/>
          <w:sz w:val="28"/>
          <w:szCs w:val="28"/>
        </w:rPr>
      </w:pPr>
      <w:ins w:id="551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}</w:t>
        </w:r>
      </w:ins>
    </w:p>
    <w:p w14:paraId="649AC3E3" w14:textId="77777777" w:rsidR="000E2EE9" w:rsidRPr="000E2EE9" w:rsidRDefault="000E2EE9" w:rsidP="000E2EE9">
      <w:pPr>
        <w:rPr>
          <w:ins w:id="552" w:author="Omkar kurra" w:date="2023-02-10T11:40:00Z"/>
          <w:rFonts w:ascii="Times New Roman" w:hAnsi="Times New Roman" w:cs="Times New Roman"/>
          <w:sz w:val="28"/>
          <w:szCs w:val="28"/>
        </w:rPr>
      </w:pPr>
      <w:ins w:id="553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void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subset_</w:t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sum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(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 xml:space="preserve">int s[], int t[], int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s_size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, int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t_size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, int sum, int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ite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, int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const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target_sum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){</w:t>
        </w:r>
      </w:ins>
    </w:p>
    <w:p w14:paraId="2059C45E" w14:textId="77777777" w:rsidR="000E2EE9" w:rsidRPr="000E2EE9" w:rsidRDefault="000E2EE9" w:rsidP="000E2EE9">
      <w:pPr>
        <w:rPr>
          <w:ins w:id="554" w:author="Omkar kurra" w:date="2023-02-10T11:40:00Z"/>
          <w:rFonts w:ascii="Times New Roman" w:hAnsi="Times New Roman" w:cs="Times New Roman"/>
          <w:sz w:val="28"/>
          <w:szCs w:val="28"/>
        </w:rPr>
      </w:pPr>
      <w:ins w:id="555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total_nodes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++;</w:t>
        </w:r>
      </w:ins>
    </w:p>
    <w:p w14:paraId="2ECF0904" w14:textId="77777777" w:rsidR="000E2EE9" w:rsidRPr="000E2EE9" w:rsidRDefault="000E2EE9" w:rsidP="000E2EE9">
      <w:pPr>
        <w:rPr>
          <w:ins w:id="556" w:author="Omkar kurra" w:date="2023-02-10T11:40:00Z"/>
          <w:rFonts w:ascii="Times New Roman" w:hAnsi="Times New Roman" w:cs="Times New Roman"/>
          <w:sz w:val="28"/>
          <w:szCs w:val="28"/>
        </w:rPr>
      </w:pPr>
      <w:ins w:id="557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if (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target_sum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 == sum) {</w:t>
        </w:r>
      </w:ins>
    </w:p>
    <w:p w14:paraId="5799A123" w14:textId="77777777" w:rsidR="000E2EE9" w:rsidRPr="000E2EE9" w:rsidRDefault="000E2EE9" w:rsidP="000E2EE9">
      <w:pPr>
        <w:rPr>
          <w:ins w:id="558" w:author="Omkar kurra" w:date="2023-02-10T11:40:00Z"/>
          <w:rFonts w:ascii="Times New Roman" w:hAnsi="Times New Roman" w:cs="Times New Roman"/>
          <w:sz w:val="28"/>
          <w:szCs w:val="28"/>
        </w:rPr>
      </w:pPr>
      <w:ins w:id="559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   </w:t>
        </w:r>
        <w:proofErr w:type="spellStart"/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printValues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(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 xml:space="preserve">t,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t_size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);</w:t>
        </w:r>
      </w:ins>
    </w:p>
    <w:p w14:paraId="3BC7AEE1" w14:textId="77777777" w:rsidR="000E2EE9" w:rsidRPr="000E2EE9" w:rsidRDefault="000E2EE9" w:rsidP="000E2EE9">
      <w:pPr>
        <w:rPr>
          <w:ins w:id="560" w:author="Omkar kurra" w:date="2023-02-10T11:40:00Z"/>
          <w:rFonts w:ascii="Times New Roman" w:hAnsi="Times New Roman" w:cs="Times New Roman"/>
          <w:sz w:val="28"/>
          <w:szCs w:val="28"/>
        </w:rPr>
      </w:pPr>
      <w:ins w:id="561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  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subset_</w:t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sum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(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 xml:space="preserve">s, t,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s_size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,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t_size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 - 1, sum - s[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ite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],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ite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 + 1,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target_sum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);</w:t>
        </w:r>
      </w:ins>
    </w:p>
    <w:p w14:paraId="768CCE8B" w14:textId="77777777" w:rsidR="000E2EE9" w:rsidRPr="000E2EE9" w:rsidRDefault="000E2EE9" w:rsidP="000E2EE9">
      <w:pPr>
        <w:rPr>
          <w:ins w:id="562" w:author="Omkar kurra" w:date="2023-02-10T11:40:00Z"/>
          <w:rFonts w:ascii="Times New Roman" w:hAnsi="Times New Roman" w:cs="Times New Roman"/>
          <w:sz w:val="28"/>
          <w:szCs w:val="28"/>
        </w:rPr>
      </w:pPr>
      <w:ins w:id="563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   return;</w:t>
        </w:r>
      </w:ins>
    </w:p>
    <w:p w14:paraId="12DC9E6A" w14:textId="77777777" w:rsidR="000E2EE9" w:rsidRPr="000E2EE9" w:rsidRDefault="000E2EE9" w:rsidP="000E2EE9">
      <w:pPr>
        <w:rPr>
          <w:ins w:id="564" w:author="Omkar kurra" w:date="2023-02-10T11:40:00Z"/>
          <w:rFonts w:ascii="Times New Roman" w:hAnsi="Times New Roman" w:cs="Times New Roman"/>
          <w:sz w:val="28"/>
          <w:szCs w:val="28"/>
        </w:rPr>
      </w:pPr>
      <w:ins w:id="565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}</w:t>
        </w:r>
      </w:ins>
    </w:p>
    <w:p w14:paraId="34B5FBFC" w14:textId="77777777" w:rsidR="000E2EE9" w:rsidRPr="000E2EE9" w:rsidRDefault="000E2EE9" w:rsidP="000E2EE9">
      <w:pPr>
        <w:rPr>
          <w:ins w:id="566" w:author="Omkar kurra" w:date="2023-02-10T11:40:00Z"/>
          <w:rFonts w:ascii="Times New Roman" w:hAnsi="Times New Roman" w:cs="Times New Roman"/>
          <w:sz w:val="28"/>
          <w:szCs w:val="28"/>
        </w:rPr>
      </w:pPr>
      <w:ins w:id="567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else {</w:t>
        </w:r>
      </w:ins>
    </w:p>
    <w:p w14:paraId="4490C438" w14:textId="77777777" w:rsidR="000E2EE9" w:rsidRPr="000E2EE9" w:rsidRDefault="000E2EE9" w:rsidP="000E2EE9">
      <w:pPr>
        <w:rPr>
          <w:ins w:id="568" w:author="Omkar kurra" w:date="2023-02-10T11:40:00Z"/>
          <w:rFonts w:ascii="Times New Roman" w:hAnsi="Times New Roman" w:cs="Times New Roman"/>
          <w:sz w:val="28"/>
          <w:szCs w:val="28"/>
        </w:rPr>
      </w:pPr>
      <w:ins w:id="569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   for (int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 =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ite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;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 &lt;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s_size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;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++) {</w:t>
        </w:r>
      </w:ins>
    </w:p>
    <w:p w14:paraId="00C471BD" w14:textId="77777777" w:rsidR="000E2EE9" w:rsidRPr="000E2EE9" w:rsidRDefault="000E2EE9" w:rsidP="000E2EE9">
      <w:pPr>
        <w:rPr>
          <w:ins w:id="570" w:author="Omkar kurra" w:date="2023-02-10T11:40:00Z"/>
          <w:rFonts w:ascii="Times New Roman" w:hAnsi="Times New Roman" w:cs="Times New Roman"/>
          <w:sz w:val="28"/>
          <w:szCs w:val="28"/>
        </w:rPr>
      </w:pPr>
      <w:ins w:id="571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      t[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t_size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] = s[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];</w:t>
        </w:r>
      </w:ins>
    </w:p>
    <w:p w14:paraId="0B4C0787" w14:textId="77777777" w:rsidR="000E2EE9" w:rsidRPr="000E2EE9" w:rsidRDefault="000E2EE9" w:rsidP="000E2EE9">
      <w:pPr>
        <w:rPr>
          <w:ins w:id="572" w:author="Omkar kurra" w:date="2023-02-10T11:40:00Z"/>
          <w:rFonts w:ascii="Times New Roman" w:hAnsi="Times New Roman" w:cs="Times New Roman"/>
          <w:sz w:val="28"/>
          <w:szCs w:val="28"/>
        </w:rPr>
      </w:pPr>
      <w:ins w:id="573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     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subset_</w:t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sum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(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 xml:space="preserve">s, t,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s_size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,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t_size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 + 1, sum + s[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],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 + 1,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target_sum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);</w:t>
        </w:r>
      </w:ins>
    </w:p>
    <w:p w14:paraId="7EC96B6E" w14:textId="77777777" w:rsidR="000E2EE9" w:rsidRPr="000E2EE9" w:rsidRDefault="000E2EE9" w:rsidP="000E2EE9">
      <w:pPr>
        <w:rPr>
          <w:ins w:id="574" w:author="Omkar kurra" w:date="2023-02-10T11:40:00Z"/>
          <w:rFonts w:ascii="Times New Roman" w:hAnsi="Times New Roman" w:cs="Times New Roman"/>
          <w:sz w:val="28"/>
          <w:szCs w:val="28"/>
        </w:rPr>
      </w:pPr>
      <w:ins w:id="575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   }</w:t>
        </w:r>
      </w:ins>
    </w:p>
    <w:p w14:paraId="102B58CE" w14:textId="77777777" w:rsidR="000E2EE9" w:rsidRPr="000E2EE9" w:rsidRDefault="000E2EE9" w:rsidP="000E2EE9">
      <w:pPr>
        <w:rPr>
          <w:ins w:id="576" w:author="Omkar kurra" w:date="2023-02-10T11:40:00Z"/>
          <w:rFonts w:ascii="Times New Roman" w:hAnsi="Times New Roman" w:cs="Times New Roman"/>
          <w:sz w:val="28"/>
          <w:szCs w:val="28"/>
        </w:rPr>
      </w:pPr>
      <w:ins w:id="577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}</w:t>
        </w:r>
      </w:ins>
    </w:p>
    <w:p w14:paraId="69FAA00A" w14:textId="77777777" w:rsidR="000E2EE9" w:rsidRPr="000E2EE9" w:rsidRDefault="000E2EE9" w:rsidP="000E2EE9">
      <w:pPr>
        <w:rPr>
          <w:ins w:id="578" w:author="Omkar kurra" w:date="2023-02-10T11:40:00Z"/>
          <w:rFonts w:ascii="Times New Roman" w:hAnsi="Times New Roman" w:cs="Times New Roman"/>
          <w:sz w:val="28"/>
          <w:szCs w:val="28"/>
        </w:rPr>
      </w:pPr>
      <w:ins w:id="579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}</w:t>
        </w:r>
      </w:ins>
    </w:p>
    <w:p w14:paraId="4EDA8B3B" w14:textId="77777777" w:rsidR="000E2EE9" w:rsidRPr="000E2EE9" w:rsidRDefault="000E2EE9" w:rsidP="000E2EE9">
      <w:pPr>
        <w:rPr>
          <w:ins w:id="580" w:author="Omkar kurra" w:date="2023-02-10T11:40:00Z"/>
          <w:rFonts w:ascii="Times New Roman" w:hAnsi="Times New Roman" w:cs="Times New Roman"/>
          <w:sz w:val="28"/>
          <w:szCs w:val="28"/>
        </w:rPr>
      </w:pPr>
      <w:ins w:id="581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void </w:t>
        </w:r>
        <w:proofErr w:type="spellStart"/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generateSubsets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(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 xml:space="preserve">int s[], int size, int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target_sum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){</w:t>
        </w:r>
      </w:ins>
    </w:p>
    <w:p w14:paraId="311C29FB" w14:textId="77777777" w:rsidR="000E2EE9" w:rsidRPr="000E2EE9" w:rsidRDefault="000E2EE9" w:rsidP="000E2EE9">
      <w:pPr>
        <w:rPr>
          <w:ins w:id="582" w:author="Omkar kurra" w:date="2023-02-10T11:40:00Z"/>
          <w:rFonts w:ascii="Times New Roman" w:hAnsi="Times New Roman" w:cs="Times New Roman"/>
          <w:sz w:val="28"/>
          <w:szCs w:val="28"/>
        </w:rPr>
      </w:pPr>
      <w:ins w:id="583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int*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tuplet_vector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 = (int</w:t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*)malloc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 xml:space="preserve">(size *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sizeof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(int));</w:t>
        </w:r>
      </w:ins>
    </w:p>
    <w:p w14:paraId="208349F8" w14:textId="77777777" w:rsidR="000E2EE9" w:rsidRPr="000E2EE9" w:rsidRDefault="000E2EE9" w:rsidP="000E2EE9">
      <w:pPr>
        <w:rPr>
          <w:ins w:id="584" w:author="Omkar kurra" w:date="2023-02-10T11:40:00Z"/>
          <w:rFonts w:ascii="Times New Roman" w:hAnsi="Times New Roman" w:cs="Times New Roman"/>
          <w:sz w:val="28"/>
          <w:szCs w:val="28"/>
        </w:rPr>
      </w:pPr>
      <w:ins w:id="585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subset_</w:t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sum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(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 xml:space="preserve">s,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tuplet_vector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, size, 0, 0, 0,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target_sum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);</w:t>
        </w:r>
      </w:ins>
    </w:p>
    <w:p w14:paraId="67B96304" w14:textId="77777777" w:rsidR="000E2EE9" w:rsidRPr="000E2EE9" w:rsidRDefault="000E2EE9" w:rsidP="000E2EE9">
      <w:pPr>
        <w:rPr>
          <w:ins w:id="586" w:author="Omkar kurra" w:date="2023-02-10T11:40:00Z"/>
          <w:rFonts w:ascii="Times New Roman" w:hAnsi="Times New Roman" w:cs="Times New Roman"/>
          <w:sz w:val="28"/>
          <w:szCs w:val="28"/>
        </w:rPr>
      </w:pPr>
      <w:ins w:id="587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free(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tuplet_vector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);</w:t>
        </w:r>
      </w:ins>
    </w:p>
    <w:p w14:paraId="4E188BEF" w14:textId="77777777" w:rsidR="000E2EE9" w:rsidRPr="000E2EE9" w:rsidRDefault="000E2EE9" w:rsidP="000E2EE9">
      <w:pPr>
        <w:rPr>
          <w:ins w:id="588" w:author="Omkar kurra" w:date="2023-02-10T11:40:00Z"/>
          <w:rFonts w:ascii="Times New Roman" w:hAnsi="Times New Roman" w:cs="Times New Roman"/>
          <w:sz w:val="28"/>
          <w:szCs w:val="28"/>
        </w:rPr>
      </w:pPr>
      <w:ins w:id="589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}</w:t>
        </w:r>
      </w:ins>
    </w:p>
    <w:p w14:paraId="1EBD36DA" w14:textId="77777777" w:rsidR="000E2EE9" w:rsidRPr="000E2EE9" w:rsidRDefault="000E2EE9" w:rsidP="000E2EE9">
      <w:pPr>
        <w:rPr>
          <w:ins w:id="590" w:author="Omkar kurra" w:date="2023-02-10T11:40:00Z"/>
          <w:rFonts w:ascii="Times New Roman" w:hAnsi="Times New Roman" w:cs="Times New Roman"/>
          <w:sz w:val="28"/>
          <w:szCs w:val="28"/>
        </w:rPr>
      </w:pPr>
      <w:ins w:id="591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int </w:t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main(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){</w:t>
        </w:r>
      </w:ins>
    </w:p>
    <w:p w14:paraId="5BEE19AB" w14:textId="77777777" w:rsidR="000E2EE9" w:rsidRPr="000E2EE9" w:rsidRDefault="000E2EE9" w:rsidP="000E2EE9">
      <w:pPr>
        <w:rPr>
          <w:ins w:id="592" w:author="Omkar kurra" w:date="2023-02-10T11:40:00Z"/>
          <w:rFonts w:ascii="Times New Roman" w:hAnsi="Times New Roman" w:cs="Times New Roman"/>
          <w:sz w:val="28"/>
          <w:szCs w:val="28"/>
        </w:rPr>
      </w:pPr>
      <w:ins w:id="593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lastRenderedPageBreak/>
          <w:t xml:space="preserve">   int </w:t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set[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] = { 5, 6, 12 , 54, 2 , 20 , 15 };</w:t>
        </w:r>
      </w:ins>
    </w:p>
    <w:p w14:paraId="585B921B" w14:textId="77777777" w:rsidR="000E2EE9" w:rsidRPr="000E2EE9" w:rsidRDefault="000E2EE9" w:rsidP="000E2EE9">
      <w:pPr>
        <w:rPr>
          <w:ins w:id="594" w:author="Omkar kurra" w:date="2023-02-10T11:40:00Z"/>
          <w:rFonts w:ascii="Times New Roman" w:hAnsi="Times New Roman" w:cs="Times New Roman"/>
          <w:sz w:val="28"/>
          <w:szCs w:val="28"/>
        </w:rPr>
      </w:pPr>
      <w:ins w:id="595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int size =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sizeof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 xml:space="preserve">(set) /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sizeof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(</w:t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set[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0]);</w:t>
        </w:r>
      </w:ins>
    </w:p>
    <w:p w14:paraId="4C00FF9B" w14:textId="77777777" w:rsidR="000E2EE9" w:rsidRPr="000E2EE9" w:rsidRDefault="000E2EE9" w:rsidP="000E2EE9">
      <w:pPr>
        <w:rPr>
          <w:ins w:id="596" w:author="Omkar kurra" w:date="2023-02-10T11:40:00Z"/>
          <w:rFonts w:ascii="Times New Roman" w:hAnsi="Times New Roman" w:cs="Times New Roman"/>
          <w:sz w:val="28"/>
          <w:szCs w:val="28"/>
        </w:rPr>
      </w:pPr>
      <w:ins w:id="597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</w:t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printf(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"The set is ");</w:t>
        </w:r>
      </w:ins>
    </w:p>
    <w:p w14:paraId="5D5AC96E" w14:textId="77777777" w:rsidR="000E2EE9" w:rsidRPr="000E2EE9" w:rsidRDefault="000E2EE9" w:rsidP="000E2EE9">
      <w:pPr>
        <w:rPr>
          <w:ins w:id="598" w:author="Omkar kurra" w:date="2023-02-10T11:40:00Z"/>
          <w:rFonts w:ascii="Times New Roman" w:hAnsi="Times New Roman" w:cs="Times New Roman"/>
          <w:sz w:val="28"/>
          <w:szCs w:val="28"/>
        </w:rPr>
      </w:pPr>
      <w:ins w:id="599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</w:t>
        </w:r>
        <w:proofErr w:type="spellStart"/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printValues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(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set , size);</w:t>
        </w:r>
      </w:ins>
    </w:p>
    <w:p w14:paraId="7EEE5EEB" w14:textId="77777777" w:rsidR="000E2EE9" w:rsidRPr="000E2EE9" w:rsidRDefault="000E2EE9" w:rsidP="000E2EE9">
      <w:pPr>
        <w:rPr>
          <w:ins w:id="600" w:author="Omkar kurra" w:date="2023-02-10T11:40:00Z"/>
          <w:rFonts w:ascii="Times New Roman" w:hAnsi="Times New Roman" w:cs="Times New Roman"/>
          <w:sz w:val="28"/>
          <w:szCs w:val="28"/>
        </w:rPr>
      </w:pPr>
      <w:ins w:id="601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</w:t>
        </w:r>
        <w:proofErr w:type="spellStart"/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generateSubsets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(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>set, size, 25);</w:t>
        </w:r>
      </w:ins>
    </w:p>
    <w:p w14:paraId="19BC5509" w14:textId="77777777" w:rsidR="000E2EE9" w:rsidRPr="000E2EE9" w:rsidRDefault="000E2EE9" w:rsidP="000E2EE9">
      <w:pPr>
        <w:rPr>
          <w:ins w:id="602" w:author="Omkar kurra" w:date="2023-02-10T11:40:00Z"/>
          <w:rFonts w:ascii="Times New Roman" w:hAnsi="Times New Roman" w:cs="Times New Roman"/>
          <w:sz w:val="28"/>
          <w:szCs w:val="28"/>
        </w:rPr>
      </w:pPr>
      <w:ins w:id="603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</w:t>
        </w:r>
        <w:proofErr w:type="gramStart"/>
        <w:r w:rsidRPr="000E2EE9">
          <w:rPr>
            <w:rFonts w:ascii="Times New Roman" w:hAnsi="Times New Roman" w:cs="Times New Roman"/>
            <w:sz w:val="28"/>
            <w:szCs w:val="28"/>
          </w:rPr>
          <w:t>printf(</w:t>
        </w:r>
        <w:proofErr w:type="gramEnd"/>
        <w:r w:rsidRPr="000E2EE9">
          <w:rPr>
            <w:rFonts w:ascii="Times New Roman" w:hAnsi="Times New Roman" w:cs="Times New Roman"/>
            <w:sz w:val="28"/>
            <w:szCs w:val="28"/>
          </w:rPr>
          <w:t xml:space="preserve">"Total Nodes generated %d\n", </w:t>
        </w:r>
        <w:proofErr w:type="spellStart"/>
        <w:r w:rsidRPr="000E2EE9">
          <w:rPr>
            <w:rFonts w:ascii="Times New Roman" w:hAnsi="Times New Roman" w:cs="Times New Roman"/>
            <w:sz w:val="28"/>
            <w:szCs w:val="28"/>
          </w:rPr>
          <w:t>total_nodes</w:t>
        </w:r>
        <w:proofErr w:type="spellEnd"/>
        <w:r w:rsidRPr="000E2EE9">
          <w:rPr>
            <w:rFonts w:ascii="Times New Roman" w:hAnsi="Times New Roman" w:cs="Times New Roman"/>
            <w:sz w:val="28"/>
            <w:szCs w:val="28"/>
          </w:rPr>
          <w:t>);</w:t>
        </w:r>
      </w:ins>
    </w:p>
    <w:p w14:paraId="6916F0E4" w14:textId="77777777" w:rsidR="000E2EE9" w:rsidRPr="000E2EE9" w:rsidRDefault="000E2EE9" w:rsidP="000E2EE9">
      <w:pPr>
        <w:rPr>
          <w:ins w:id="604" w:author="Omkar kurra" w:date="2023-02-10T11:40:00Z"/>
          <w:rFonts w:ascii="Times New Roman" w:hAnsi="Times New Roman" w:cs="Times New Roman"/>
          <w:sz w:val="28"/>
          <w:szCs w:val="28"/>
        </w:rPr>
      </w:pPr>
      <w:ins w:id="605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 xml:space="preserve">   return 0;</w:t>
        </w:r>
      </w:ins>
    </w:p>
    <w:p w14:paraId="302444A1" w14:textId="77777777" w:rsidR="000E2EE9" w:rsidRPr="000E2EE9" w:rsidRDefault="000E2EE9" w:rsidP="000E2EE9">
      <w:pPr>
        <w:rPr>
          <w:ins w:id="606" w:author="Omkar kurra" w:date="2023-02-10T11:40:00Z"/>
          <w:rFonts w:ascii="Times New Roman" w:hAnsi="Times New Roman" w:cs="Times New Roman"/>
          <w:sz w:val="28"/>
          <w:szCs w:val="28"/>
        </w:rPr>
      </w:pPr>
      <w:ins w:id="607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}</w:t>
        </w:r>
      </w:ins>
    </w:p>
    <w:p w14:paraId="7A699A3E" w14:textId="77777777" w:rsidR="000E2EE9" w:rsidRPr="000E2EE9" w:rsidRDefault="000E2EE9" w:rsidP="000E2EE9">
      <w:pPr>
        <w:rPr>
          <w:ins w:id="608" w:author="Omkar kurra" w:date="2023-02-10T11:40:00Z"/>
          <w:rFonts w:ascii="Times New Roman" w:hAnsi="Times New Roman" w:cs="Times New Roman"/>
          <w:sz w:val="28"/>
          <w:szCs w:val="28"/>
        </w:rPr>
      </w:pPr>
    </w:p>
    <w:p w14:paraId="404F40D9" w14:textId="77777777" w:rsidR="000E2EE9" w:rsidRPr="000E2EE9" w:rsidRDefault="000E2EE9" w:rsidP="000E2EE9">
      <w:pPr>
        <w:rPr>
          <w:ins w:id="609" w:author="Omkar kurra" w:date="2023-02-10T11:40:00Z"/>
          <w:rFonts w:ascii="Times New Roman" w:hAnsi="Times New Roman" w:cs="Times New Roman"/>
          <w:sz w:val="28"/>
          <w:szCs w:val="28"/>
        </w:rPr>
      </w:pPr>
      <w:ins w:id="610" w:author="Omkar kurra" w:date="2023-02-10T11:40:00Z">
        <w:r w:rsidRPr="000E2EE9">
          <w:rPr>
            <w:rFonts w:ascii="Times New Roman" w:hAnsi="Times New Roman" w:cs="Times New Roman"/>
            <w:sz w:val="28"/>
            <w:szCs w:val="28"/>
          </w:rPr>
          <w:t>OUTPUT:</w:t>
        </w:r>
      </w:ins>
    </w:p>
    <w:p w14:paraId="3B779648" w14:textId="77777777" w:rsidR="000E2EE9" w:rsidRDefault="000E2EE9" w:rsidP="000E2EE9">
      <w:pPr>
        <w:rPr>
          <w:ins w:id="611" w:author="Omkar kurra" w:date="2023-02-10T11:40:00Z"/>
          <w:noProof/>
        </w:rPr>
      </w:pPr>
    </w:p>
    <w:p w14:paraId="02D2FF2A" w14:textId="4A426969" w:rsidR="000E2EE9" w:rsidRDefault="000E2EE9" w:rsidP="000E2EE9">
      <w:pPr>
        <w:rPr>
          <w:ins w:id="612" w:author="Omkar kurra" w:date="2023-02-10T11:40:00Z"/>
          <w:rFonts w:ascii="Times New Roman" w:hAnsi="Times New Roman" w:cs="Times New Roman"/>
          <w:sz w:val="28"/>
          <w:szCs w:val="28"/>
        </w:rPr>
      </w:pPr>
      <w:ins w:id="613" w:author="Omkar kurra" w:date="2023-02-10T11:40:00Z">
        <w:r>
          <w:rPr>
            <w:noProof/>
          </w:rPr>
          <w:drawing>
            <wp:inline distT="0" distB="0" distL="0" distR="0" wp14:anchorId="3384A67E" wp14:editId="1F041321">
              <wp:extent cx="5731510" cy="1833245"/>
              <wp:effectExtent l="0" t="0" r="2540" b="0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Picture 10"/>
                      <pic:cNvPicPr>
                        <a:picLocks noChangeAspect="1"/>
                      </pic:cNvPicPr>
                    </pic:nvPicPr>
                    <pic:blipFill rotWithShape="1">
                      <a:blip r:embed="rId18"/>
                      <a:srcRect l="-111" t="3938" b="39138"/>
                      <a:stretch/>
                    </pic:blipFill>
                    <pic:spPr bwMode="auto">
                      <a:xfrm>
                        <a:off x="0" y="0"/>
                        <a:ext cx="5731510" cy="1833245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70D2C7CB" w14:textId="6147B11A" w:rsidR="000E2EE9" w:rsidRDefault="000E2EE9" w:rsidP="000E2EE9">
      <w:pPr>
        <w:rPr>
          <w:ins w:id="614" w:author="Omkar kurra" w:date="2023-02-10T11:40:00Z"/>
          <w:rFonts w:ascii="Times New Roman" w:hAnsi="Times New Roman" w:cs="Times New Roman"/>
          <w:sz w:val="28"/>
          <w:szCs w:val="28"/>
        </w:rPr>
      </w:pPr>
    </w:p>
    <w:p w14:paraId="008D51AA" w14:textId="3D517566" w:rsidR="000E2EE9" w:rsidRPr="00C62638" w:rsidRDefault="00C62638" w:rsidP="00C62638">
      <w:pPr>
        <w:spacing w:line="256" w:lineRule="auto"/>
        <w:ind w:left="360"/>
        <w:rPr>
          <w:ins w:id="615" w:author="Omkar kurra" w:date="2023-02-10T11:40:00Z"/>
          <w:rFonts w:ascii="Times New Roman" w:hAnsi="Times New Roman" w:cs="Times New Roman"/>
          <w:sz w:val="28"/>
          <w:szCs w:val="28"/>
        </w:rPr>
      </w:pPr>
      <w:ins w:id="616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>11.</w:t>
        </w:r>
        <w:r w:rsidR="000E2EE9" w:rsidRPr="00C62638">
          <w:rPr>
            <w:rFonts w:ascii="Times New Roman" w:hAnsi="Times New Roman" w:cs="Times New Roman"/>
            <w:sz w:val="28"/>
            <w:szCs w:val="28"/>
          </w:rPr>
          <w:t>MINIMUM SPANNING TREE WITH PRIMS ALGORITHM</w:t>
        </w:r>
      </w:ins>
    </w:p>
    <w:p w14:paraId="4882A879" w14:textId="77777777" w:rsidR="000E2EE9" w:rsidRPr="00C62638" w:rsidRDefault="000E2EE9" w:rsidP="000E2EE9">
      <w:pPr>
        <w:rPr>
          <w:ins w:id="617" w:author="Omkar kurra" w:date="2023-02-10T11:40:00Z"/>
          <w:rFonts w:ascii="Times New Roman" w:hAnsi="Times New Roman" w:cs="Times New Roman"/>
          <w:sz w:val="28"/>
          <w:szCs w:val="28"/>
        </w:rPr>
      </w:pPr>
      <w:ins w:id="618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>PROGRAM:</w:t>
        </w:r>
      </w:ins>
    </w:p>
    <w:p w14:paraId="5785FFE5" w14:textId="77777777" w:rsidR="000E2EE9" w:rsidRPr="00C62638" w:rsidRDefault="000E2EE9" w:rsidP="000E2EE9">
      <w:pPr>
        <w:rPr>
          <w:ins w:id="619" w:author="Omkar kurra" w:date="2023-02-10T11:40:00Z"/>
          <w:rFonts w:ascii="Times New Roman" w:hAnsi="Times New Roman" w:cs="Times New Roman"/>
          <w:sz w:val="28"/>
          <w:szCs w:val="28"/>
        </w:rPr>
      </w:pPr>
      <w:ins w:id="620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>#include &lt;</w:t>
        </w:r>
        <w:proofErr w:type="spellStart"/>
        <w:r w:rsidRPr="00C62638">
          <w:rPr>
            <w:rFonts w:ascii="Times New Roman" w:hAnsi="Times New Roman" w:cs="Times New Roman"/>
            <w:sz w:val="28"/>
            <w:szCs w:val="28"/>
          </w:rPr>
          <w:t>stdio.h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>&gt;</w:t>
        </w:r>
      </w:ins>
    </w:p>
    <w:p w14:paraId="4AB6C809" w14:textId="77777777" w:rsidR="000E2EE9" w:rsidRPr="00C62638" w:rsidRDefault="000E2EE9" w:rsidP="000E2EE9">
      <w:pPr>
        <w:rPr>
          <w:ins w:id="621" w:author="Omkar kurra" w:date="2023-02-10T11:40:00Z"/>
          <w:rFonts w:ascii="Times New Roman" w:hAnsi="Times New Roman" w:cs="Times New Roman"/>
          <w:sz w:val="28"/>
          <w:szCs w:val="28"/>
        </w:rPr>
      </w:pPr>
      <w:ins w:id="622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>#include &lt;</w:t>
        </w:r>
        <w:proofErr w:type="spellStart"/>
        <w:r w:rsidRPr="00C62638">
          <w:rPr>
            <w:rFonts w:ascii="Times New Roman" w:hAnsi="Times New Roman" w:cs="Times New Roman"/>
            <w:sz w:val="28"/>
            <w:szCs w:val="28"/>
          </w:rPr>
          <w:t>limits.h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>&gt;</w:t>
        </w:r>
      </w:ins>
    </w:p>
    <w:p w14:paraId="6124E4EC" w14:textId="77777777" w:rsidR="000E2EE9" w:rsidRPr="00C62638" w:rsidRDefault="000E2EE9" w:rsidP="000E2EE9">
      <w:pPr>
        <w:rPr>
          <w:ins w:id="623" w:author="Omkar kurra" w:date="2023-02-10T11:40:00Z"/>
          <w:rFonts w:ascii="Times New Roman" w:hAnsi="Times New Roman" w:cs="Times New Roman"/>
          <w:sz w:val="28"/>
          <w:szCs w:val="28"/>
        </w:rPr>
      </w:pPr>
    </w:p>
    <w:p w14:paraId="5F6F21E7" w14:textId="77777777" w:rsidR="000E2EE9" w:rsidRPr="00C62638" w:rsidRDefault="000E2EE9" w:rsidP="000E2EE9">
      <w:pPr>
        <w:rPr>
          <w:ins w:id="624" w:author="Omkar kurra" w:date="2023-02-10T11:40:00Z"/>
          <w:rFonts w:ascii="Times New Roman" w:hAnsi="Times New Roman" w:cs="Times New Roman"/>
          <w:sz w:val="28"/>
          <w:szCs w:val="28"/>
        </w:rPr>
      </w:pPr>
      <w:ins w:id="625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>#</w:t>
        </w:r>
        <w:proofErr w:type="gramStart"/>
        <w:r w:rsidRPr="00C62638">
          <w:rPr>
            <w:rFonts w:ascii="Times New Roman" w:hAnsi="Times New Roman" w:cs="Times New Roman"/>
            <w:sz w:val="28"/>
            <w:szCs w:val="28"/>
          </w:rPr>
          <w:t>define</w:t>
        </w:r>
        <w:proofErr w:type="gramEnd"/>
        <w:r w:rsidRPr="00C62638">
          <w:rPr>
            <w:rFonts w:ascii="Times New Roman" w:hAnsi="Times New Roman" w:cs="Times New Roman"/>
            <w:sz w:val="28"/>
            <w:szCs w:val="28"/>
          </w:rPr>
          <w:t xml:space="preserve"> V 5</w:t>
        </w:r>
      </w:ins>
    </w:p>
    <w:p w14:paraId="45747189" w14:textId="77777777" w:rsidR="000E2EE9" w:rsidRPr="00C62638" w:rsidRDefault="000E2EE9" w:rsidP="000E2EE9">
      <w:pPr>
        <w:rPr>
          <w:ins w:id="626" w:author="Omkar kurra" w:date="2023-02-10T11:40:00Z"/>
          <w:rFonts w:ascii="Times New Roman" w:hAnsi="Times New Roman" w:cs="Times New Roman"/>
          <w:sz w:val="28"/>
          <w:szCs w:val="28"/>
        </w:rPr>
      </w:pPr>
    </w:p>
    <w:p w14:paraId="1F346DB6" w14:textId="77777777" w:rsidR="000E2EE9" w:rsidRPr="00C62638" w:rsidRDefault="000E2EE9" w:rsidP="000E2EE9">
      <w:pPr>
        <w:rPr>
          <w:ins w:id="627" w:author="Omkar kurra" w:date="2023-02-10T11:40:00Z"/>
          <w:rFonts w:ascii="Times New Roman" w:hAnsi="Times New Roman" w:cs="Times New Roman"/>
          <w:sz w:val="28"/>
          <w:szCs w:val="28"/>
        </w:rPr>
      </w:pPr>
      <w:ins w:id="628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int </w:t>
        </w:r>
        <w:proofErr w:type="spellStart"/>
        <w:proofErr w:type="gramStart"/>
        <w:r w:rsidRPr="00C62638">
          <w:rPr>
            <w:rFonts w:ascii="Times New Roman" w:hAnsi="Times New Roman" w:cs="Times New Roman"/>
            <w:sz w:val="28"/>
            <w:szCs w:val="28"/>
          </w:rPr>
          <w:t>minKey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>(</w:t>
        </w:r>
        <w:proofErr w:type="gramEnd"/>
        <w:r w:rsidRPr="00C62638">
          <w:rPr>
            <w:rFonts w:ascii="Times New Roman" w:hAnsi="Times New Roman" w:cs="Times New Roman"/>
            <w:sz w:val="28"/>
            <w:szCs w:val="28"/>
          </w:rPr>
          <w:t xml:space="preserve">int key[], bool </w:t>
        </w:r>
        <w:proofErr w:type="spellStart"/>
        <w:r w:rsidRPr="00C62638">
          <w:rPr>
            <w:rFonts w:ascii="Times New Roman" w:hAnsi="Times New Roman" w:cs="Times New Roman"/>
            <w:sz w:val="28"/>
            <w:szCs w:val="28"/>
          </w:rPr>
          <w:t>mstSet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>[]) {</w:t>
        </w:r>
      </w:ins>
    </w:p>
    <w:p w14:paraId="3961A9E5" w14:textId="77777777" w:rsidR="000E2EE9" w:rsidRPr="00C62638" w:rsidRDefault="000E2EE9" w:rsidP="000E2EE9">
      <w:pPr>
        <w:rPr>
          <w:ins w:id="629" w:author="Omkar kurra" w:date="2023-02-10T11:40:00Z"/>
          <w:rFonts w:ascii="Times New Roman" w:hAnsi="Times New Roman" w:cs="Times New Roman"/>
          <w:sz w:val="28"/>
          <w:szCs w:val="28"/>
        </w:rPr>
      </w:pPr>
      <w:ins w:id="630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    int min = INT_MAX, </w:t>
        </w:r>
        <w:proofErr w:type="spellStart"/>
        <w:r w:rsidRPr="00C62638">
          <w:rPr>
            <w:rFonts w:ascii="Times New Roman" w:hAnsi="Times New Roman" w:cs="Times New Roman"/>
            <w:sz w:val="28"/>
            <w:szCs w:val="28"/>
          </w:rPr>
          <w:t>minIndex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>;</w:t>
        </w:r>
      </w:ins>
    </w:p>
    <w:p w14:paraId="72BF9AAB" w14:textId="77777777" w:rsidR="000E2EE9" w:rsidRPr="00C62638" w:rsidRDefault="000E2EE9" w:rsidP="000E2EE9">
      <w:pPr>
        <w:rPr>
          <w:ins w:id="631" w:author="Omkar kurra" w:date="2023-02-10T11:40:00Z"/>
          <w:rFonts w:ascii="Times New Roman" w:hAnsi="Times New Roman" w:cs="Times New Roman"/>
          <w:sz w:val="28"/>
          <w:szCs w:val="28"/>
        </w:rPr>
      </w:pPr>
      <w:ins w:id="632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lastRenderedPageBreak/>
          <w:t xml:space="preserve">    for (int v = 0; v &lt; V; v++)</w:t>
        </w:r>
      </w:ins>
    </w:p>
    <w:p w14:paraId="3B9D8237" w14:textId="77777777" w:rsidR="000E2EE9" w:rsidRPr="00C62638" w:rsidRDefault="000E2EE9" w:rsidP="000E2EE9">
      <w:pPr>
        <w:rPr>
          <w:ins w:id="633" w:author="Omkar kurra" w:date="2023-02-10T11:40:00Z"/>
          <w:rFonts w:ascii="Times New Roman" w:hAnsi="Times New Roman" w:cs="Times New Roman"/>
          <w:sz w:val="28"/>
          <w:szCs w:val="28"/>
        </w:rPr>
      </w:pPr>
      <w:ins w:id="634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        if (</w:t>
        </w:r>
        <w:proofErr w:type="spellStart"/>
        <w:r w:rsidRPr="00C62638">
          <w:rPr>
            <w:rFonts w:ascii="Times New Roman" w:hAnsi="Times New Roman" w:cs="Times New Roman"/>
            <w:sz w:val="28"/>
            <w:szCs w:val="28"/>
          </w:rPr>
          <w:t>mstSet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>[v] == false &amp;&amp; key[v] &lt; min)</w:t>
        </w:r>
      </w:ins>
    </w:p>
    <w:p w14:paraId="249947A2" w14:textId="77777777" w:rsidR="000E2EE9" w:rsidRPr="00C62638" w:rsidRDefault="000E2EE9" w:rsidP="000E2EE9">
      <w:pPr>
        <w:rPr>
          <w:ins w:id="635" w:author="Omkar kurra" w:date="2023-02-10T11:40:00Z"/>
          <w:rFonts w:ascii="Times New Roman" w:hAnsi="Times New Roman" w:cs="Times New Roman"/>
          <w:sz w:val="28"/>
          <w:szCs w:val="28"/>
        </w:rPr>
      </w:pPr>
      <w:ins w:id="636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            min = key[v], </w:t>
        </w:r>
        <w:proofErr w:type="spellStart"/>
        <w:r w:rsidRPr="00C62638">
          <w:rPr>
            <w:rFonts w:ascii="Times New Roman" w:hAnsi="Times New Roman" w:cs="Times New Roman"/>
            <w:sz w:val="28"/>
            <w:szCs w:val="28"/>
          </w:rPr>
          <w:t>minIndex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 xml:space="preserve"> = v;</w:t>
        </w:r>
      </w:ins>
    </w:p>
    <w:p w14:paraId="275DC88D" w14:textId="77777777" w:rsidR="000E2EE9" w:rsidRPr="00C62638" w:rsidRDefault="000E2EE9" w:rsidP="000E2EE9">
      <w:pPr>
        <w:rPr>
          <w:ins w:id="637" w:author="Omkar kurra" w:date="2023-02-10T11:40:00Z"/>
          <w:rFonts w:ascii="Times New Roman" w:hAnsi="Times New Roman" w:cs="Times New Roman"/>
          <w:sz w:val="28"/>
          <w:szCs w:val="28"/>
        </w:rPr>
      </w:pPr>
      <w:ins w:id="638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    return </w:t>
        </w:r>
        <w:proofErr w:type="spellStart"/>
        <w:r w:rsidRPr="00C62638">
          <w:rPr>
            <w:rFonts w:ascii="Times New Roman" w:hAnsi="Times New Roman" w:cs="Times New Roman"/>
            <w:sz w:val="28"/>
            <w:szCs w:val="28"/>
          </w:rPr>
          <w:t>minIndex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>;</w:t>
        </w:r>
      </w:ins>
    </w:p>
    <w:p w14:paraId="53E393A0" w14:textId="77777777" w:rsidR="000E2EE9" w:rsidRPr="00C62638" w:rsidRDefault="000E2EE9" w:rsidP="000E2EE9">
      <w:pPr>
        <w:rPr>
          <w:ins w:id="639" w:author="Omkar kurra" w:date="2023-02-10T11:40:00Z"/>
          <w:rFonts w:ascii="Times New Roman" w:hAnsi="Times New Roman" w:cs="Times New Roman"/>
          <w:sz w:val="28"/>
          <w:szCs w:val="28"/>
        </w:rPr>
      </w:pPr>
      <w:ins w:id="640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>}</w:t>
        </w:r>
      </w:ins>
    </w:p>
    <w:p w14:paraId="5CA34920" w14:textId="77777777" w:rsidR="000E2EE9" w:rsidRPr="00C62638" w:rsidRDefault="000E2EE9" w:rsidP="000E2EE9">
      <w:pPr>
        <w:rPr>
          <w:ins w:id="641" w:author="Omkar kurra" w:date="2023-02-10T11:40:00Z"/>
          <w:rFonts w:ascii="Times New Roman" w:hAnsi="Times New Roman" w:cs="Times New Roman"/>
          <w:sz w:val="28"/>
          <w:szCs w:val="28"/>
        </w:rPr>
      </w:pPr>
    </w:p>
    <w:p w14:paraId="7F392EF5" w14:textId="77777777" w:rsidR="000E2EE9" w:rsidRPr="00C62638" w:rsidRDefault="000E2EE9" w:rsidP="000E2EE9">
      <w:pPr>
        <w:rPr>
          <w:ins w:id="642" w:author="Omkar kurra" w:date="2023-02-10T11:40:00Z"/>
          <w:rFonts w:ascii="Times New Roman" w:hAnsi="Times New Roman" w:cs="Times New Roman"/>
          <w:sz w:val="28"/>
          <w:szCs w:val="28"/>
        </w:rPr>
      </w:pPr>
      <w:ins w:id="643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void </w:t>
        </w:r>
        <w:proofErr w:type="spellStart"/>
        <w:proofErr w:type="gramStart"/>
        <w:r w:rsidRPr="00C62638">
          <w:rPr>
            <w:rFonts w:ascii="Times New Roman" w:hAnsi="Times New Roman" w:cs="Times New Roman"/>
            <w:sz w:val="28"/>
            <w:szCs w:val="28"/>
          </w:rPr>
          <w:t>printMST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>(</w:t>
        </w:r>
        <w:proofErr w:type="gramEnd"/>
        <w:r w:rsidRPr="00C62638">
          <w:rPr>
            <w:rFonts w:ascii="Times New Roman" w:hAnsi="Times New Roman" w:cs="Times New Roman"/>
            <w:sz w:val="28"/>
            <w:szCs w:val="28"/>
          </w:rPr>
          <w:t>int parent[], int graph[V][V]) {</w:t>
        </w:r>
      </w:ins>
    </w:p>
    <w:p w14:paraId="4FCB6124" w14:textId="77777777" w:rsidR="000E2EE9" w:rsidRPr="00C62638" w:rsidRDefault="000E2EE9" w:rsidP="000E2EE9">
      <w:pPr>
        <w:rPr>
          <w:ins w:id="644" w:author="Omkar kurra" w:date="2023-02-10T11:40:00Z"/>
          <w:rFonts w:ascii="Times New Roman" w:hAnsi="Times New Roman" w:cs="Times New Roman"/>
          <w:sz w:val="28"/>
          <w:szCs w:val="28"/>
        </w:rPr>
      </w:pPr>
      <w:ins w:id="645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    </w:t>
        </w:r>
        <w:proofErr w:type="gramStart"/>
        <w:r w:rsidRPr="00C62638">
          <w:rPr>
            <w:rFonts w:ascii="Times New Roman" w:hAnsi="Times New Roman" w:cs="Times New Roman"/>
            <w:sz w:val="28"/>
            <w:szCs w:val="28"/>
          </w:rPr>
          <w:t>printf(</w:t>
        </w:r>
        <w:proofErr w:type="gramEnd"/>
        <w:r w:rsidRPr="00C62638">
          <w:rPr>
            <w:rFonts w:ascii="Times New Roman" w:hAnsi="Times New Roman" w:cs="Times New Roman"/>
            <w:sz w:val="28"/>
            <w:szCs w:val="28"/>
          </w:rPr>
          <w:t>"Edge \</w:t>
        </w:r>
        <w:proofErr w:type="spellStart"/>
        <w:r w:rsidRPr="00C62638">
          <w:rPr>
            <w:rFonts w:ascii="Times New Roman" w:hAnsi="Times New Roman" w:cs="Times New Roman"/>
            <w:sz w:val="28"/>
            <w:szCs w:val="28"/>
          </w:rPr>
          <w:t>tWeight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>\n");</w:t>
        </w:r>
      </w:ins>
    </w:p>
    <w:p w14:paraId="485A90E6" w14:textId="77777777" w:rsidR="000E2EE9" w:rsidRPr="00C62638" w:rsidRDefault="000E2EE9" w:rsidP="000E2EE9">
      <w:pPr>
        <w:rPr>
          <w:ins w:id="646" w:author="Omkar kurra" w:date="2023-02-10T11:40:00Z"/>
          <w:rFonts w:ascii="Times New Roman" w:hAnsi="Times New Roman" w:cs="Times New Roman"/>
          <w:sz w:val="28"/>
          <w:szCs w:val="28"/>
        </w:rPr>
      </w:pPr>
      <w:ins w:id="647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    for (int </w:t>
        </w:r>
        <w:proofErr w:type="spellStart"/>
        <w:r w:rsidRPr="00C62638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 xml:space="preserve"> = 1; </w:t>
        </w:r>
        <w:proofErr w:type="spellStart"/>
        <w:r w:rsidRPr="00C62638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 xml:space="preserve"> &lt; V; </w:t>
        </w:r>
        <w:proofErr w:type="spellStart"/>
        <w:r w:rsidRPr="00C62638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>++)</w:t>
        </w:r>
      </w:ins>
    </w:p>
    <w:p w14:paraId="557593D5" w14:textId="77777777" w:rsidR="000E2EE9" w:rsidRPr="00C62638" w:rsidRDefault="000E2EE9" w:rsidP="000E2EE9">
      <w:pPr>
        <w:rPr>
          <w:ins w:id="648" w:author="Omkar kurra" w:date="2023-02-10T11:40:00Z"/>
          <w:rFonts w:ascii="Times New Roman" w:hAnsi="Times New Roman" w:cs="Times New Roman"/>
          <w:sz w:val="28"/>
          <w:szCs w:val="28"/>
        </w:rPr>
      </w:pPr>
      <w:ins w:id="649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        </w:t>
        </w:r>
        <w:proofErr w:type="gramStart"/>
        <w:r w:rsidRPr="00C62638">
          <w:rPr>
            <w:rFonts w:ascii="Times New Roman" w:hAnsi="Times New Roman" w:cs="Times New Roman"/>
            <w:sz w:val="28"/>
            <w:szCs w:val="28"/>
          </w:rPr>
          <w:t>printf(</w:t>
        </w:r>
        <w:proofErr w:type="gramEnd"/>
        <w:r w:rsidRPr="00C62638">
          <w:rPr>
            <w:rFonts w:ascii="Times New Roman" w:hAnsi="Times New Roman" w:cs="Times New Roman"/>
            <w:sz w:val="28"/>
            <w:szCs w:val="28"/>
          </w:rPr>
          <w:t>"%d - %d \</w:t>
        </w:r>
        <w:proofErr w:type="spellStart"/>
        <w:r w:rsidRPr="00C62638">
          <w:rPr>
            <w:rFonts w:ascii="Times New Roman" w:hAnsi="Times New Roman" w:cs="Times New Roman"/>
            <w:sz w:val="28"/>
            <w:szCs w:val="28"/>
          </w:rPr>
          <w:t>t%d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 xml:space="preserve"> \n", parent[</w:t>
        </w:r>
        <w:proofErr w:type="spellStart"/>
        <w:r w:rsidRPr="00C62638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 xml:space="preserve">], </w:t>
        </w:r>
        <w:proofErr w:type="spellStart"/>
        <w:r w:rsidRPr="00C62638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>, graph[</w:t>
        </w:r>
        <w:proofErr w:type="spellStart"/>
        <w:r w:rsidRPr="00C62638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>][parent[</w:t>
        </w:r>
        <w:proofErr w:type="spellStart"/>
        <w:r w:rsidRPr="00C62638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>]]);</w:t>
        </w:r>
      </w:ins>
    </w:p>
    <w:p w14:paraId="1AB528C6" w14:textId="77777777" w:rsidR="000E2EE9" w:rsidRPr="00C62638" w:rsidRDefault="000E2EE9" w:rsidP="000E2EE9">
      <w:pPr>
        <w:rPr>
          <w:ins w:id="650" w:author="Omkar kurra" w:date="2023-02-10T11:40:00Z"/>
          <w:rFonts w:ascii="Times New Roman" w:hAnsi="Times New Roman" w:cs="Times New Roman"/>
          <w:sz w:val="28"/>
          <w:szCs w:val="28"/>
        </w:rPr>
      </w:pPr>
      <w:ins w:id="651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>}</w:t>
        </w:r>
      </w:ins>
    </w:p>
    <w:p w14:paraId="32E9F7F7" w14:textId="77777777" w:rsidR="000E2EE9" w:rsidRPr="00C62638" w:rsidRDefault="000E2EE9" w:rsidP="000E2EE9">
      <w:pPr>
        <w:rPr>
          <w:ins w:id="652" w:author="Omkar kurra" w:date="2023-02-10T11:40:00Z"/>
          <w:rFonts w:ascii="Times New Roman" w:hAnsi="Times New Roman" w:cs="Times New Roman"/>
          <w:sz w:val="28"/>
          <w:szCs w:val="28"/>
        </w:rPr>
      </w:pPr>
    </w:p>
    <w:p w14:paraId="54DA95DF" w14:textId="77777777" w:rsidR="000E2EE9" w:rsidRPr="00C62638" w:rsidRDefault="000E2EE9" w:rsidP="000E2EE9">
      <w:pPr>
        <w:rPr>
          <w:ins w:id="653" w:author="Omkar kurra" w:date="2023-02-10T11:40:00Z"/>
          <w:rFonts w:ascii="Times New Roman" w:hAnsi="Times New Roman" w:cs="Times New Roman"/>
          <w:sz w:val="28"/>
          <w:szCs w:val="28"/>
        </w:rPr>
      </w:pPr>
      <w:ins w:id="654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void </w:t>
        </w:r>
        <w:proofErr w:type="spellStart"/>
        <w:proofErr w:type="gramStart"/>
        <w:r w:rsidRPr="00C62638">
          <w:rPr>
            <w:rFonts w:ascii="Times New Roman" w:hAnsi="Times New Roman" w:cs="Times New Roman"/>
            <w:sz w:val="28"/>
            <w:szCs w:val="28"/>
          </w:rPr>
          <w:t>primMST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>(</w:t>
        </w:r>
        <w:proofErr w:type="gramEnd"/>
        <w:r w:rsidRPr="00C62638">
          <w:rPr>
            <w:rFonts w:ascii="Times New Roman" w:hAnsi="Times New Roman" w:cs="Times New Roman"/>
            <w:sz w:val="28"/>
            <w:szCs w:val="28"/>
          </w:rPr>
          <w:t>int graph[V][V]) {</w:t>
        </w:r>
      </w:ins>
    </w:p>
    <w:p w14:paraId="60B46F5D" w14:textId="77777777" w:rsidR="000E2EE9" w:rsidRPr="00C62638" w:rsidRDefault="000E2EE9" w:rsidP="000E2EE9">
      <w:pPr>
        <w:rPr>
          <w:ins w:id="655" w:author="Omkar kurra" w:date="2023-02-10T11:40:00Z"/>
          <w:rFonts w:ascii="Times New Roman" w:hAnsi="Times New Roman" w:cs="Times New Roman"/>
          <w:sz w:val="28"/>
          <w:szCs w:val="28"/>
        </w:rPr>
      </w:pPr>
      <w:ins w:id="656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    int parent[V];</w:t>
        </w:r>
      </w:ins>
    </w:p>
    <w:p w14:paraId="05213D72" w14:textId="77777777" w:rsidR="000E2EE9" w:rsidRPr="00C62638" w:rsidRDefault="000E2EE9" w:rsidP="000E2EE9">
      <w:pPr>
        <w:rPr>
          <w:ins w:id="657" w:author="Omkar kurra" w:date="2023-02-10T11:40:00Z"/>
          <w:rFonts w:ascii="Times New Roman" w:hAnsi="Times New Roman" w:cs="Times New Roman"/>
          <w:sz w:val="28"/>
          <w:szCs w:val="28"/>
        </w:rPr>
      </w:pPr>
      <w:ins w:id="658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    int key[V];</w:t>
        </w:r>
      </w:ins>
    </w:p>
    <w:p w14:paraId="673EFF26" w14:textId="77777777" w:rsidR="000E2EE9" w:rsidRPr="00C62638" w:rsidRDefault="000E2EE9" w:rsidP="000E2EE9">
      <w:pPr>
        <w:rPr>
          <w:ins w:id="659" w:author="Omkar kurra" w:date="2023-02-10T11:40:00Z"/>
          <w:rFonts w:ascii="Times New Roman" w:hAnsi="Times New Roman" w:cs="Times New Roman"/>
          <w:sz w:val="28"/>
          <w:szCs w:val="28"/>
        </w:rPr>
      </w:pPr>
      <w:ins w:id="660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    bool </w:t>
        </w:r>
        <w:proofErr w:type="spellStart"/>
        <w:r w:rsidRPr="00C62638">
          <w:rPr>
            <w:rFonts w:ascii="Times New Roman" w:hAnsi="Times New Roman" w:cs="Times New Roman"/>
            <w:sz w:val="28"/>
            <w:szCs w:val="28"/>
          </w:rPr>
          <w:t>mstSet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>[V];</w:t>
        </w:r>
      </w:ins>
    </w:p>
    <w:p w14:paraId="76CF529B" w14:textId="77777777" w:rsidR="000E2EE9" w:rsidRPr="00C62638" w:rsidRDefault="000E2EE9" w:rsidP="000E2EE9">
      <w:pPr>
        <w:rPr>
          <w:ins w:id="661" w:author="Omkar kurra" w:date="2023-02-10T11:40:00Z"/>
          <w:rFonts w:ascii="Times New Roman" w:hAnsi="Times New Roman" w:cs="Times New Roman"/>
          <w:sz w:val="28"/>
          <w:szCs w:val="28"/>
        </w:rPr>
      </w:pPr>
      <w:ins w:id="662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    for (int </w:t>
        </w:r>
        <w:proofErr w:type="spellStart"/>
        <w:r w:rsidRPr="00C62638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 xml:space="preserve"> = 0; </w:t>
        </w:r>
        <w:proofErr w:type="spellStart"/>
        <w:r w:rsidRPr="00C62638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 xml:space="preserve"> &lt; V; </w:t>
        </w:r>
        <w:proofErr w:type="spellStart"/>
        <w:r w:rsidRPr="00C62638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>++)</w:t>
        </w:r>
      </w:ins>
    </w:p>
    <w:p w14:paraId="0AA1038A" w14:textId="77777777" w:rsidR="000E2EE9" w:rsidRPr="00C62638" w:rsidRDefault="000E2EE9" w:rsidP="000E2EE9">
      <w:pPr>
        <w:rPr>
          <w:ins w:id="663" w:author="Omkar kurra" w:date="2023-02-10T11:40:00Z"/>
          <w:rFonts w:ascii="Times New Roman" w:hAnsi="Times New Roman" w:cs="Times New Roman"/>
          <w:sz w:val="28"/>
          <w:szCs w:val="28"/>
        </w:rPr>
      </w:pPr>
      <w:ins w:id="664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        key[</w:t>
        </w:r>
        <w:proofErr w:type="spellStart"/>
        <w:r w:rsidRPr="00C62638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 xml:space="preserve">] = INT_MAX, </w:t>
        </w:r>
        <w:proofErr w:type="spellStart"/>
        <w:r w:rsidRPr="00C62638">
          <w:rPr>
            <w:rFonts w:ascii="Times New Roman" w:hAnsi="Times New Roman" w:cs="Times New Roman"/>
            <w:sz w:val="28"/>
            <w:szCs w:val="28"/>
          </w:rPr>
          <w:t>mstSet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>[</w:t>
        </w:r>
        <w:proofErr w:type="spellStart"/>
        <w:r w:rsidRPr="00C62638">
          <w:rPr>
            <w:rFonts w:ascii="Times New Roman" w:hAnsi="Times New Roman" w:cs="Times New Roman"/>
            <w:sz w:val="28"/>
            <w:szCs w:val="28"/>
          </w:rPr>
          <w:t>i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>] = false;</w:t>
        </w:r>
      </w:ins>
    </w:p>
    <w:p w14:paraId="5E118917" w14:textId="77777777" w:rsidR="000E2EE9" w:rsidRPr="00C62638" w:rsidRDefault="000E2EE9" w:rsidP="000E2EE9">
      <w:pPr>
        <w:rPr>
          <w:ins w:id="665" w:author="Omkar kurra" w:date="2023-02-10T11:40:00Z"/>
          <w:rFonts w:ascii="Times New Roman" w:hAnsi="Times New Roman" w:cs="Times New Roman"/>
          <w:sz w:val="28"/>
          <w:szCs w:val="28"/>
        </w:rPr>
      </w:pPr>
      <w:ins w:id="666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    </w:t>
        </w:r>
        <w:proofErr w:type="gramStart"/>
        <w:r w:rsidRPr="00C62638">
          <w:rPr>
            <w:rFonts w:ascii="Times New Roman" w:hAnsi="Times New Roman" w:cs="Times New Roman"/>
            <w:sz w:val="28"/>
            <w:szCs w:val="28"/>
          </w:rPr>
          <w:t>key[</w:t>
        </w:r>
        <w:proofErr w:type="gramEnd"/>
        <w:r w:rsidRPr="00C62638">
          <w:rPr>
            <w:rFonts w:ascii="Times New Roman" w:hAnsi="Times New Roman" w:cs="Times New Roman"/>
            <w:sz w:val="28"/>
            <w:szCs w:val="28"/>
          </w:rPr>
          <w:t>0] = 0;</w:t>
        </w:r>
      </w:ins>
    </w:p>
    <w:p w14:paraId="61C52DE4" w14:textId="77777777" w:rsidR="000E2EE9" w:rsidRPr="00C62638" w:rsidRDefault="000E2EE9" w:rsidP="000E2EE9">
      <w:pPr>
        <w:rPr>
          <w:ins w:id="667" w:author="Omkar kurra" w:date="2023-02-10T11:40:00Z"/>
          <w:rFonts w:ascii="Times New Roman" w:hAnsi="Times New Roman" w:cs="Times New Roman"/>
          <w:sz w:val="28"/>
          <w:szCs w:val="28"/>
        </w:rPr>
      </w:pPr>
      <w:ins w:id="668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    </w:t>
        </w:r>
        <w:proofErr w:type="gramStart"/>
        <w:r w:rsidRPr="00C62638">
          <w:rPr>
            <w:rFonts w:ascii="Times New Roman" w:hAnsi="Times New Roman" w:cs="Times New Roman"/>
            <w:sz w:val="28"/>
            <w:szCs w:val="28"/>
          </w:rPr>
          <w:t>parent[</w:t>
        </w:r>
        <w:proofErr w:type="gramEnd"/>
        <w:r w:rsidRPr="00C62638">
          <w:rPr>
            <w:rFonts w:ascii="Times New Roman" w:hAnsi="Times New Roman" w:cs="Times New Roman"/>
            <w:sz w:val="28"/>
            <w:szCs w:val="28"/>
          </w:rPr>
          <w:t>0] = -1;</w:t>
        </w:r>
      </w:ins>
    </w:p>
    <w:p w14:paraId="647E6B4D" w14:textId="77777777" w:rsidR="000E2EE9" w:rsidRPr="00C62638" w:rsidRDefault="000E2EE9" w:rsidP="000E2EE9">
      <w:pPr>
        <w:rPr>
          <w:ins w:id="669" w:author="Omkar kurra" w:date="2023-02-10T11:40:00Z"/>
          <w:rFonts w:ascii="Times New Roman" w:hAnsi="Times New Roman" w:cs="Times New Roman"/>
          <w:sz w:val="28"/>
          <w:szCs w:val="28"/>
        </w:rPr>
      </w:pPr>
      <w:ins w:id="670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    for (int count = 0; count &lt; V - 1; count++) {</w:t>
        </w:r>
      </w:ins>
    </w:p>
    <w:p w14:paraId="60E76341" w14:textId="77777777" w:rsidR="000E2EE9" w:rsidRPr="00C62638" w:rsidRDefault="000E2EE9" w:rsidP="000E2EE9">
      <w:pPr>
        <w:rPr>
          <w:ins w:id="671" w:author="Omkar kurra" w:date="2023-02-10T11:40:00Z"/>
          <w:rFonts w:ascii="Times New Roman" w:hAnsi="Times New Roman" w:cs="Times New Roman"/>
          <w:sz w:val="28"/>
          <w:szCs w:val="28"/>
        </w:rPr>
      </w:pPr>
      <w:ins w:id="672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        int u = </w:t>
        </w:r>
        <w:proofErr w:type="spellStart"/>
        <w:proofErr w:type="gramStart"/>
        <w:r w:rsidRPr="00C62638">
          <w:rPr>
            <w:rFonts w:ascii="Times New Roman" w:hAnsi="Times New Roman" w:cs="Times New Roman"/>
            <w:sz w:val="28"/>
            <w:szCs w:val="28"/>
          </w:rPr>
          <w:t>minKey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>(</w:t>
        </w:r>
        <w:proofErr w:type="gramEnd"/>
        <w:r w:rsidRPr="00C62638">
          <w:rPr>
            <w:rFonts w:ascii="Times New Roman" w:hAnsi="Times New Roman" w:cs="Times New Roman"/>
            <w:sz w:val="28"/>
            <w:szCs w:val="28"/>
          </w:rPr>
          <w:t xml:space="preserve">key, </w:t>
        </w:r>
        <w:proofErr w:type="spellStart"/>
        <w:r w:rsidRPr="00C62638">
          <w:rPr>
            <w:rFonts w:ascii="Times New Roman" w:hAnsi="Times New Roman" w:cs="Times New Roman"/>
            <w:sz w:val="28"/>
            <w:szCs w:val="28"/>
          </w:rPr>
          <w:t>mstSet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>);</w:t>
        </w:r>
      </w:ins>
    </w:p>
    <w:p w14:paraId="27D79F3D" w14:textId="77777777" w:rsidR="000E2EE9" w:rsidRPr="00C62638" w:rsidRDefault="000E2EE9" w:rsidP="000E2EE9">
      <w:pPr>
        <w:rPr>
          <w:ins w:id="673" w:author="Omkar kurra" w:date="2023-02-10T11:40:00Z"/>
          <w:rFonts w:ascii="Times New Roman" w:hAnsi="Times New Roman" w:cs="Times New Roman"/>
          <w:sz w:val="28"/>
          <w:szCs w:val="28"/>
        </w:rPr>
      </w:pPr>
      <w:ins w:id="674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        </w:t>
        </w:r>
        <w:proofErr w:type="spellStart"/>
        <w:r w:rsidRPr="00C62638">
          <w:rPr>
            <w:rFonts w:ascii="Times New Roman" w:hAnsi="Times New Roman" w:cs="Times New Roman"/>
            <w:sz w:val="28"/>
            <w:szCs w:val="28"/>
          </w:rPr>
          <w:t>mstSet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>[u] = true;</w:t>
        </w:r>
      </w:ins>
    </w:p>
    <w:p w14:paraId="1604ACD9" w14:textId="77777777" w:rsidR="000E2EE9" w:rsidRPr="00C62638" w:rsidRDefault="000E2EE9" w:rsidP="000E2EE9">
      <w:pPr>
        <w:rPr>
          <w:ins w:id="675" w:author="Omkar kurra" w:date="2023-02-10T11:40:00Z"/>
          <w:rFonts w:ascii="Times New Roman" w:hAnsi="Times New Roman" w:cs="Times New Roman"/>
          <w:sz w:val="28"/>
          <w:szCs w:val="28"/>
        </w:rPr>
      </w:pPr>
      <w:ins w:id="676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        for (int v = 0; v &lt; V; v++)</w:t>
        </w:r>
      </w:ins>
    </w:p>
    <w:p w14:paraId="4C67B176" w14:textId="77777777" w:rsidR="000E2EE9" w:rsidRPr="00C62638" w:rsidRDefault="000E2EE9" w:rsidP="000E2EE9">
      <w:pPr>
        <w:rPr>
          <w:ins w:id="677" w:author="Omkar kurra" w:date="2023-02-10T11:40:00Z"/>
          <w:rFonts w:ascii="Times New Roman" w:hAnsi="Times New Roman" w:cs="Times New Roman"/>
          <w:sz w:val="28"/>
          <w:szCs w:val="28"/>
        </w:rPr>
      </w:pPr>
      <w:ins w:id="678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            if (graph[u][v] &amp;&amp; </w:t>
        </w:r>
        <w:proofErr w:type="spellStart"/>
        <w:r w:rsidRPr="00C62638">
          <w:rPr>
            <w:rFonts w:ascii="Times New Roman" w:hAnsi="Times New Roman" w:cs="Times New Roman"/>
            <w:sz w:val="28"/>
            <w:szCs w:val="28"/>
          </w:rPr>
          <w:t>mstSet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>[v] == false &amp;&amp; graph[u][v] &lt; key[v])</w:t>
        </w:r>
      </w:ins>
    </w:p>
    <w:p w14:paraId="410FD149" w14:textId="77777777" w:rsidR="000E2EE9" w:rsidRPr="00C62638" w:rsidRDefault="000E2EE9" w:rsidP="000E2EE9">
      <w:pPr>
        <w:rPr>
          <w:ins w:id="679" w:author="Omkar kurra" w:date="2023-02-10T11:40:00Z"/>
          <w:rFonts w:ascii="Times New Roman" w:hAnsi="Times New Roman" w:cs="Times New Roman"/>
          <w:sz w:val="28"/>
          <w:szCs w:val="28"/>
        </w:rPr>
      </w:pPr>
      <w:ins w:id="680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                parent[v] = u, key[v] = graph[u][v];</w:t>
        </w:r>
      </w:ins>
    </w:p>
    <w:p w14:paraId="16DCBA0F" w14:textId="77777777" w:rsidR="000E2EE9" w:rsidRPr="00C62638" w:rsidRDefault="000E2EE9" w:rsidP="000E2EE9">
      <w:pPr>
        <w:rPr>
          <w:ins w:id="681" w:author="Omkar kurra" w:date="2023-02-10T11:40:00Z"/>
          <w:rFonts w:ascii="Times New Roman" w:hAnsi="Times New Roman" w:cs="Times New Roman"/>
          <w:sz w:val="28"/>
          <w:szCs w:val="28"/>
        </w:rPr>
      </w:pPr>
      <w:ins w:id="682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    }</w:t>
        </w:r>
      </w:ins>
    </w:p>
    <w:p w14:paraId="2CDA9171" w14:textId="77777777" w:rsidR="000E2EE9" w:rsidRPr="00C62638" w:rsidRDefault="000E2EE9" w:rsidP="000E2EE9">
      <w:pPr>
        <w:rPr>
          <w:ins w:id="683" w:author="Omkar kurra" w:date="2023-02-10T11:40:00Z"/>
          <w:rFonts w:ascii="Times New Roman" w:hAnsi="Times New Roman" w:cs="Times New Roman"/>
          <w:sz w:val="28"/>
          <w:szCs w:val="28"/>
        </w:rPr>
      </w:pPr>
      <w:ins w:id="684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lastRenderedPageBreak/>
          <w:t xml:space="preserve">    </w:t>
        </w:r>
        <w:proofErr w:type="spellStart"/>
        <w:proofErr w:type="gramStart"/>
        <w:r w:rsidRPr="00C62638">
          <w:rPr>
            <w:rFonts w:ascii="Times New Roman" w:hAnsi="Times New Roman" w:cs="Times New Roman"/>
            <w:sz w:val="28"/>
            <w:szCs w:val="28"/>
          </w:rPr>
          <w:t>printMST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>(</w:t>
        </w:r>
        <w:proofErr w:type="gramEnd"/>
        <w:r w:rsidRPr="00C62638">
          <w:rPr>
            <w:rFonts w:ascii="Times New Roman" w:hAnsi="Times New Roman" w:cs="Times New Roman"/>
            <w:sz w:val="28"/>
            <w:szCs w:val="28"/>
          </w:rPr>
          <w:t>parent, graph);</w:t>
        </w:r>
      </w:ins>
    </w:p>
    <w:p w14:paraId="580A542C" w14:textId="77777777" w:rsidR="000E2EE9" w:rsidRPr="00C62638" w:rsidRDefault="000E2EE9" w:rsidP="000E2EE9">
      <w:pPr>
        <w:rPr>
          <w:ins w:id="685" w:author="Omkar kurra" w:date="2023-02-10T11:40:00Z"/>
          <w:rFonts w:ascii="Times New Roman" w:hAnsi="Times New Roman" w:cs="Times New Roman"/>
          <w:sz w:val="28"/>
          <w:szCs w:val="28"/>
        </w:rPr>
      </w:pPr>
      <w:ins w:id="686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>}</w:t>
        </w:r>
      </w:ins>
    </w:p>
    <w:p w14:paraId="1F4BF7B3" w14:textId="77777777" w:rsidR="000E2EE9" w:rsidRPr="00C62638" w:rsidRDefault="000E2EE9" w:rsidP="000E2EE9">
      <w:pPr>
        <w:rPr>
          <w:ins w:id="687" w:author="Omkar kurra" w:date="2023-02-10T11:40:00Z"/>
          <w:rFonts w:ascii="Times New Roman" w:hAnsi="Times New Roman" w:cs="Times New Roman"/>
          <w:sz w:val="28"/>
          <w:szCs w:val="28"/>
        </w:rPr>
      </w:pPr>
    </w:p>
    <w:p w14:paraId="406A4E17" w14:textId="77777777" w:rsidR="000E2EE9" w:rsidRPr="00C62638" w:rsidRDefault="000E2EE9" w:rsidP="000E2EE9">
      <w:pPr>
        <w:rPr>
          <w:ins w:id="688" w:author="Omkar kurra" w:date="2023-02-10T11:40:00Z"/>
          <w:rFonts w:ascii="Times New Roman" w:hAnsi="Times New Roman" w:cs="Times New Roman"/>
          <w:sz w:val="28"/>
          <w:szCs w:val="28"/>
        </w:rPr>
      </w:pPr>
      <w:ins w:id="689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int </w:t>
        </w:r>
        <w:proofErr w:type="gramStart"/>
        <w:r w:rsidRPr="00C62638">
          <w:rPr>
            <w:rFonts w:ascii="Times New Roman" w:hAnsi="Times New Roman" w:cs="Times New Roman"/>
            <w:sz w:val="28"/>
            <w:szCs w:val="28"/>
          </w:rPr>
          <w:t>main(</w:t>
        </w:r>
        <w:proofErr w:type="gramEnd"/>
        <w:r w:rsidRPr="00C62638">
          <w:rPr>
            <w:rFonts w:ascii="Times New Roman" w:hAnsi="Times New Roman" w:cs="Times New Roman"/>
            <w:sz w:val="28"/>
            <w:szCs w:val="28"/>
          </w:rPr>
          <w:t>) {</w:t>
        </w:r>
      </w:ins>
    </w:p>
    <w:p w14:paraId="4942ADCF" w14:textId="77777777" w:rsidR="000E2EE9" w:rsidRPr="00C62638" w:rsidRDefault="000E2EE9" w:rsidP="000E2EE9">
      <w:pPr>
        <w:rPr>
          <w:ins w:id="690" w:author="Omkar kurra" w:date="2023-02-10T11:40:00Z"/>
          <w:rFonts w:ascii="Times New Roman" w:hAnsi="Times New Roman" w:cs="Times New Roman"/>
          <w:sz w:val="28"/>
          <w:szCs w:val="28"/>
        </w:rPr>
      </w:pPr>
      <w:ins w:id="691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    int graph[V][V] = {{0, 2, 0, 6, 0},</w:t>
        </w:r>
      </w:ins>
    </w:p>
    <w:p w14:paraId="1E12B5CB" w14:textId="77777777" w:rsidR="000E2EE9" w:rsidRPr="00C62638" w:rsidRDefault="000E2EE9" w:rsidP="000E2EE9">
      <w:pPr>
        <w:rPr>
          <w:ins w:id="692" w:author="Omkar kurra" w:date="2023-02-10T11:40:00Z"/>
          <w:rFonts w:ascii="Times New Roman" w:hAnsi="Times New Roman" w:cs="Times New Roman"/>
          <w:sz w:val="28"/>
          <w:szCs w:val="28"/>
        </w:rPr>
      </w:pPr>
      <w:ins w:id="693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                       {2, 0, 3, 8, 5},</w:t>
        </w:r>
      </w:ins>
    </w:p>
    <w:p w14:paraId="4ED4ED2F" w14:textId="77777777" w:rsidR="000E2EE9" w:rsidRPr="00C62638" w:rsidRDefault="000E2EE9" w:rsidP="000E2EE9">
      <w:pPr>
        <w:rPr>
          <w:ins w:id="694" w:author="Omkar kurra" w:date="2023-02-10T11:40:00Z"/>
          <w:rFonts w:ascii="Times New Roman" w:hAnsi="Times New Roman" w:cs="Times New Roman"/>
          <w:sz w:val="28"/>
          <w:szCs w:val="28"/>
        </w:rPr>
      </w:pPr>
      <w:ins w:id="695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                       {0, 3, 0, 0, 7},</w:t>
        </w:r>
      </w:ins>
    </w:p>
    <w:p w14:paraId="599C0601" w14:textId="77777777" w:rsidR="000E2EE9" w:rsidRPr="00C62638" w:rsidRDefault="000E2EE9" w:rsidP="000E2EE9">
      <w:pPr>
        <w:rPr>
          <w:ins w:id="696" w:author="Omkar kurra" w:date="2023-02-10T11:40:00Z"/>
          <w:rFonts w:ascii="Times New Roman" w:hAnsi="Times New Roman" w:cs="Times New Roman"/>
          <w:sz w:val="28"/>
          <w:szCs w:val="28"/>
        </w:rPr>
      </w:pPr>
      <w:ins w:id="697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                       {6, 8, 0, 0, 9},</w:t>
        </w:r>
      </w:ins>
    </w:p>
    <w:p w14:paraId="519F3DB6" w14:textId="77777777" w:rsidR="000E2EE9" w:rsidRPr="00C62638" w:rsidRDefault="000E2EE9" w:rsidP="000E2EE9">
      <w:pPr>
        <w:rPr>
          <w:ins w:id="698" w:author="Omkar kurra" w:date="2023-02-10T11:40:00Z"/>
          <w:rFonts w:ascii="Times New Roman" w:hAnsi="Times New Roman" w:cs="Times New Roman"/>
          <w:sz w:val="28"/>
          <w:szCs w:val="28"/>
        </w:rPr>
      </w:pPr>
      <w:ins w:id="699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                       {0, 5, 7, 9, 0}};</w:t>
        </w:r>
      </w:ins>
    </w:p>
    <w:p w14:paraId="650F57CA" w14:textId="77777777" w:rsidR="000E2EE9" w:rsidRPr="00C62638" w:rsidRDefault="000E2EE9" w:rsidP="000E2EE9">
      <w:pPr>
        <w:rPr>
          <w:ins w:id="700" w:author="Omkar kurra" w:date="2023-02-10T11:40:00Z"/>
          <w:rFonts w:ascii="Times New Roman" w:hAnsi="Times New Roman" w:cs="Times New Roman"/>
          <w:sz w:val="28"/>
          <w:szCs w:val="28"/>
        </w:rPr>
      </w:pPr>
      <w:ins w:id="701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 xml:space="preserve">    </w:t>
        </w:r>
        <w:proofErr w:type="spellStart"/>
        <w:r w:rsidRPr="00C62638">
          <w:rPr>
            <w:rFonts w:ascii="Times New Roman" w:hAnsi="Times New Roman" w:cs="Times New Roman"/>
            <w:sz w:val="28"/>
            <w:szCs w:val="28"/>
          </w:rPr>
          <w:t>primMST</w:t>
        </w:r>
        <w:proofErr w:type="spellEnd"/>
        <w:r w:rsidRPr="00C62638">
          <w:rPr>
            <w:rFonts w:ascii="Times New Roman" w:hAnsi="Times New Roman" w:cs="Times New Roman"/>
            <w:sz w:val="28"/>
            <w:szCs w:val="28"/>
          </w:rPr>
          <w:t>(graph);</w:t>
        </w:r>
      </w:ins>
    </w:p>
    <w:p w14:paraId="18A7D712" w14:textId="77777777" w:rsidR="000E2EE9" w:rsidRPr="00C62638" w:rsidRDefault="000E2EE9" w:rsidP="000E2EE9">
      <w:pPr>
        <w:rPr>
          <w:ins w:id="702" w:author="Omkar kurra" w:date="2023-02-10T11:40:00Z"/>
          <w:rFonts w:ascii="Times New Roman" w:hAnsi="Times New Roman" w:cs="Times New Roman"/>
          <w:sz w:val="28"/>
          <w:szCs w:val="28"/>
        </w:rPr>
      </w:pPr>
    </w:p>
    <w:p w14:paraId="79F29C96" w14:textId="77777777" w:rsidR="000E2EE9" w:rsidRPr="00C62638" w:rsidRDefault="000E2EE9" w:rsidP="000E2EE9">
      <w:pPr>
        <w:rPr>
          <w:ins w:id="703" w:author="Omkar kurra" w:date="2023-02-10T11:40:00Z"/>
          <w:rFonts w:ascii="Times New Roman" w:hAnsi="Times New Roman" w:cs="Times New Roman"/>
          <w:sz w:val="28"/>
          <w:szCs w:val="28"/>
        </w:rPr>
      </w:pPr>
      <w:ins w:id="704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>}</w:t>
        </w:r>
      </w:ins>
    </w:p>
    <w:p w14:paraId="6B6E1888" w14:textId="77777777" w:rsidR="000E2EE9" w:rsidRPr="00C62638" w:rsidRDefault="000E2EE9" w:rsidP="000E2EE9">
      <w:pPr>
        <w:rPr>
          <w:ins w:id="705" w:author="Omkar kurra" w:date="2023-02-10T11:40:00Z"/>
          <w:rFonts w:ascii="Times New Roman" w:hAnsi="Times New Roman" w:cs="Times New Roman"/>
          <w:sz w:val="28"/>
          <w:szCs w:val="28"/>
        </w:rPr>
      </w:pPr>
      <w:ins w:id="706" w:author="Omkar kurra" w:date="2023-02-10T11:40:00Z">
        <w:r w:rsidRPr="00C62638">
          <w:rPr>
            <w:rFonts w:ascii="Times New Roman" w:hAnsi="Times New Roman" w:cs="Times New Roman"/>
            <w:sz w:val="28"/>
            <w:szCs w:val="28"/>
          </w:rPr>
          <w:t>OUTPUT:</w:t>
        </w:r>
      </w:ins>
    </w:p>
    <w:p w14:paraId="79B004ED" w14:textId="77777777" w:rsidR="000E2EE9" w:rsidRPr="00C62638" w:rsidRDefault="000E2EE9" w:rsidP="000E2EE9">
      <w:pPr>
        <w:rPr>
          <w:ins w:id="707" w:author="Omkar kurra" w:date="2023-02-10T11:40:00Z"/>
          <w:rFonts w:ascii="Times New Roman" w:hAnsi="Times New Roman" w:cs="Times New Roman"/>
          <w:noProof/>
          <w:sz w:val="28"/>
          <w:szCs w:val="28"/>
        </w:rPr>
      </w:pPr>
    </w:p>
    <w:p w14:paraId="70B9EB1C" w14:textId="70E17411" w:rsidR="000E2EE9" w:rsidRDefault="000E2EE9" w:rsidP="000E2EE9">
      <w:pPr>
        <w:rPr>
          <w:rFonts w:ascii="Times New Roman" w:hAnsi="Times New Roman" w:cs="Times New Roman"/>
          <w:sz w:val="28"/>
          <w:szCs w:val="28"/>
        </w:rPr>
      </w:pPr>
      <w:ins w:id="708" w:author="Omkar kurra" w:date="2023-02-10T11:40:00Z">
        <w:r w:rsidRPr="00C62638">
          <w:rPr>
            <w:rFonts w:ascii="Times New Roman" w:hAnsi="Times New Roman" w:cs="Times New Roman"/>
            <w:noProof/>
            <w:sz w:val="28"/>
            <w:szCs w:val="28"/>
          </w:rPr>
          <w:drawing>
            <wp:inline distT="0" distB="0" distL="0" distR="0" wp14:anchorId="02F15D1A" wp14:editId="2F87EFFC">
              <wp:extent cx="5676900" cy="1778000"/>
              <wp:effectExtent l="0" t="0" r="0" b="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/>
                      <pic:cNvPicPr>
                        <a:picLocks noChangeAspect="1" noChangeArrowheads="1"/>
                      </pic:cNvPicPr>
                    </pic:nvPicPr>
                    <pic:blipFill>
                      <a:blip r:embed="rId1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996" t="1356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76900" cy="1778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42E9EA0" w14:textId="5B8809B5" w:rsidR="00FB1A63" w:rsidRDefault="00FB1A63" w:rsidP="000E2EE9">
      <w:pPr>
        <w:rPr>
          <w:rFonts w:ascii="Times New Roman" w:hAnsi="Times New Roman" w:cs="Times New Roman"/>
          <w:sz w:val="28"/>
          <w:szCs w:val="28"/>
        </w:rPr>
      </w:pPr>
    </w:p>
    <w:p w14:paraId="5C238169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 xml:space="preserve">12) 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Mth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 xml:space="preserve"> MAXIMUM AND Nth MINIMUM</w:t>
      </w:r>
    </w:p>
    <w:p w14:paraId="59288AE2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>PROGRAM:</w:t>
      </w:r>
    </w:p>
    <w:p w14:paraId="0364F5F8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>&gt;</w:t>
      </w:r>
    </w:p>
    <w:p w14:paraId="533CD3DB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</w:p>
    <w:p w14:paraId="5F984B34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>int main ()</w:t>
      </w:r>
    </w:p>
    <w:p w14:paraId="7089F124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</w:p>
    <w:p w14:paraId="76F4D774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lastRenderedPageBreak/>
        <w:t>{</w:t>
      </w:r>
    </w:p>
    <w:p w14:paraId="29FA7434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ab/>
        <w:t>int number[30</w:t>
      </w:r>
      <w:proofErr w:type="gramStart"/>
      <w:r w:rsidRPr="00FB1A63">
        <w:rPr>
          <w:rFonts w:ascii="Times New Roman" w:hAnsi="Times New Roman" w:cs="Times New Roman"/>
          <w:sz w:val="28"/>
          <w:szCs w:val="28"/>
        </w:rPr>
        <w:t>],rev</w:t>
      </w:r>
      <w:proofErr w:type="gramEnd"/>
      <w:r w:rsidRPr="00FB1A63">
        <w:rPr>
          <w:rFonts w:ascii="Times New Roman" w:hAnsi="Times New Roman" w:cs="Times New Roman"/>
          <w:sz w:val="28"/>
          <w:szCs w:val="28"/>
        </w:rPr>
        <w:t>[30];</w:t>
      </w:r>
    </w:p>
    <w:p w14:paraId="0848BA7F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ab/>
        <w:t xml:space="preserve">int 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 xml:space="preserve">, j, a, </w:t>
      </w:r>
      <w:proofErr w:type="spellStart"/>
      <w:proofErr w:type="gramStart"/>
      <w:r w:rsidRPr="00FB1A63">
        <w:rPr>
          <w:rFonts w:ascii="Times New Roman" w:hAnsi="Times New Roman" w:cs="Times New Roman"/>
          <w:sz w:val="28"/>
          <w:szCs w:val="28"/>
        </w:rPr>
        <w:t>n,m</w:t>
      </w:r>
      <w:proofErr w:type="gramEnd"/>
      <w:r w:rsidRPr="00FB1A63">
        <w:rPr>
          <w:rFonts w:ascii="Times New Roman" w:hAnsi="Times New Roman" w:cs="Times New Roman"/>
          <w:sz w:val="28"/>
          <w:szCs w:val="28"/>
        </w:rPr>
        <w:t>,nt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>;</w:t>
      </w:r>
    </w:p>
    <w:p w14:paraId="6927582D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FB1A63">
        <w:rPr>
          <w:rFonts w:ascii="Times New Roman" w:hAnsi="Times New Roman" w:cs="Times New Roman"/>
          <w:sz w:val="28"/>
          <w:szCs w:val="28"/>
        </w:rPr>
        <w:t>printf(</w:t>
      </w:r>
      <w:proofErr w:type="gramEnd"/>
      <w:r w:rsidRPr="00FB1A63">
        <w:rPr>
          <w:rFonts w:ascii="Times New Roman" w:hAnsi="Times New Roman" w:cs="Times New Roman"/>
          <w:sz w:val="28"/>
          <w:szCs w:val="28"/>
        </w:rPr>
        <w:t>"Enter the value of N\n");</w:t>
      </w:r>
    </w:p>
    <w:p w14:paraId="256E9F79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</w:p>
    <w:p w14:paraId="1FE8B8BB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B1A63">
        <w:rPr>
          <w:rFonts w:ascii="Times New Roman" w:hAnsi="Times New Roman" w:cs="Times New Roman"/>
          <w:sz w:val="28"/>
          <w:szCs w:val="28"/>
        </w:rPr>
        <w:t>scanf(</w:t>
      </w:r>
      <w:proofErr w:type="gramEnd"/>
      <w:r w:rsidRPr="00FB1A63">
        <w:rPr>
          <w:rFonts w:ascii="Times New Roman" w:hAnsi="Times New Roman" w:cs="Times New Roman"/>
          <w:sz w:val="28"/>
          <w:szCs w:val="28"/>
        </w:rPr>
        <w:t>"%d", &amp;n);</w:t>
      </w:r>
    </w:p>
    <w:p w14:paraId="3E039442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</w:p>
    <w:p w14:paraId="2A5B75E7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C6F52A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</w:p>
    <w:p w14:paraId="18B8025C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B1A63">
        <w:rPr>
          <w:rFonts w:ascii="Times New Roman" w:hAnsi="Times New Roman" w:cs="Times New Roman"/>
          <w:sz w:val="28"/>
          <w:szCs w:val="28"/>
        </w:rPr>
        <w:t>printf(</w:t>
      </w:r>
      <w:proofErr w:type="gramEnd"/>
      <w:r w:rsidRPr="00FB1A63">
        <w:rPr>
          <w:rFonts w:ascii="Times New Roman" w:hAnsi="Times New Roman" w:cs="Times New Roman"/>
          <w:sz w:val="28"/>
          <w:szCs w:val="28"/>
        </w:rPr>
        <w:t>"Enter the numbers \n");</w:t>
      </w:r>
    </w:p>
    <w:p w14:paraId="663F3C71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</w:p>
    <w:p w14:paraId="22FE9DA9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 xml:space="preserve">    for (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 xml:space="preserve"> &lt; n; ++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>)</w:t>
      </w:r>
    </w:p>
    <w:p w14:paraId="1CF3115F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</w:p>
    <w:p w14:paraId="33EE2D19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ab/>
        <w:t xml:space="preserve">    </w:t>
      </w:r>
      <w:proofErr w:type="gramStart"/>
      <w:r w:rsidRPr="00FB1A63">
        <w:rPr>
          <w:rFonts w:ascii="Times New Roman" w:hAnsi="Times New Roman" w:cs="Times New Roman"/>
          <w:sz w:val="28"/>
          <w:szCs w:val="28"/>
        </w:rPr>
        <w:t>scanf(</w:t>
      </w:r>
      <w:proofErr w:type="gramEnd"/>
      <w:r w:rsidRPr="00FB1A63">
        <w:rPr>
          <w:rFonts w:ascii="Times New Roman" w:hAnsi="Times New Roman" w:cs="Times New Roman"/>
          <w:sz w:val="28"/>
          <w:szCs w:val="28"/>
        </w:rPr>
        <w:t>"%d", &amp;number[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>]);</w:t>
      </w:r>
    </w:p>
    <w:p w14:paraId="5344EBC7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</w:p>
    <w:p w14:paraId="16160704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17D022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</w:p>
    <w:p w14:paraId="3A98A495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 xml:space="preserve">    for (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 xml:space="preserve"> &lt; n; ++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0CEEC81E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</w:p>
    <w:p w14:paraId="3F7FCE29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 xml:space="preserve">    {</w:t>
      </w:r>
    </w:p>
    <w:p w14:paraId="2514DBA1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</w:p>
    <w:p w14:paraId="2C3A7613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 xml:space="preserve">        for (j = 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 xml:space="preserve"> + 1; j &lt; n; ++j) </w:t>
      </w:r>
    </w:p>
    <w:p w14:paraId="59D06E6C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</w:p>
    <w:p w14:paraId="2C2915EE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 xml:space="preserve">        {</w:t>
      </w:r>
    </w:p>
    <w:p w14:paraId="3F3B0621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</w:p>
    <w:p w14:paraId="56670271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 xml:space="preserve">            if (number[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 xml:space="preserve">] &lt; number[j]) </w:t>
      </w:r>
    </w:p>
    <w:p w14:paraId="48D59CD1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</w:p>
    <w:p w14:paraId="45EDC9C1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lastRenderedPageBreak/>
        <w:t xml:space="preserve">            {</w:t>
      </w:r>
    </w:p>
    <w:p w14:paraId="4E61C40F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</w:p>
    <w:p w14:paraId="17AB5037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 xml:space="preserve">                a = number[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>];</w:t>
      </w:r>
    </w:p>
    <w:p w14:paraId="2230FC83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</w:p>
    <w:p w14:paraId="4C53FFB6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 xml:space="preserve">                number[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>] = number[j];</w:t>
      </w:r>
    </w:p>
    <w:p w14:paraId="4D85C5F4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</w:p>
    <w:p w14:paraId="2007FD81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 xml:space="preserve">                number[j] = a;</w:t>
      </w:r>
    </w:p>
    <w:p w14:paraId="6D950BDC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</w:p>
    <w:p w14:paraId="09F4FA80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163AB27B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</w:p>
    <w:p w14:paraId="64DDD214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2CD1285A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</w:p>
    <w:p w14:paraId="6F05CB6D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C5A006B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33CEF166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 xml:space="preserve">    for(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>=(n-1</w:t>
      </w:r>
      <w:proofErr w:type="gramStart"/>
      <w:r w:rsidRPr="00FB1A63">
        <w:rPr>
          <w:rFonts w:ascii="Times New Roman" w:hAnsi="Times New Roman" w:cs="Times New Roman"/>
          <w:sz w:val="28"/>
          <w:szCs w:val="28"/>
        </w:rPr>
        <w:t>),j</w:t>
      </w:r>
      <w:proofErr w:type="gramEnd"/>
      <w:r w:rsidRPr="00FB1A63">
        <w:rPr>
          <w:rFonts w:ascii="Times New Roman" w:hAnsi="Times New Roman" w:cs="Times New Roman"/>
          <w:sz w:val="28"/>
          <w:szCs w:val="28"/>
        </w:rPr>
        <w:t xml:space="preserve">=0; 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 xml:space="preserve">&gt;=0; 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>--,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j++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>)</w:t>
      </w:r>
    </w:p>
    <w:p w14:paraId="250F9871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ab/>
        <w:t>{</w:t>
      </w:r>
    </w:p>
    <w:p w14:paraId="6257FE57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ab/>
      </w:r>
      <w:r w:rsidRPr="00FB1A63">
        <w:rPr>
          <w:rFonts w:ascii="Times New Roman" w:hAnsi="Times New Roman" w:cs="Times New Roman"/>
          <w:sz w:val="28"/>
          <w:szCs w:val="28"/>
        </w:rPr>
        <w:tab/>
        <w:t>rev[j]=number[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>];</w:t>
      </w:r>
    </w:p>
    <w:p w14:paraId="64C540E5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</w:p>
    <w:p w14:paraId="7E57839A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ab/>
        <w:t>}</w:t>
      </w:r>
    </w:p>
    <w:p w14:paraId="7E60B928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FB1A63">
        <w:rPr>
          <w:rFonts w:ascii="Times New Roman" w:hAnsi="Times New Roman" w:cs="Times New Roman"/>
          <w:sz w:val="28"/>
          <w:szCs w:val="28"/>
        </w:rPr>
        <w:t>printf(</w:t>
      </w:r>
      <w:proofErr w:type="gramEnd"/>
      <w:r w:rsidRPr="00FB1A63">
        <w:rPr>
          <w:rFonts w:ascii="Times New Roman" w:hAnsi="Times New Roman" w:cs="Times New Roman"/>
          <w:sz w:val="28"/>
          <w:szCs w:val="28"/>
        </w:rPr>
        <w:t>"\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nEnter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 xml:space="preserve"> the 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Mth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 xml:space="preserve"> maximum =");</w:t>
      </w:r>
    </w:p>
    <w:p w14:paraId="5FAC2A71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ab/>
        <w:t>scanf("%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d</w:t>
      </w:r>
      <w:proofErr w:type="gramStart"/>
      <w:r w:rsidRPr="00FB1A63">
        <w:rPr>
          <w:rFonts w:ascii="Times New Roman" w:hAnsi="Times New Roman" w:cs="Times New Roman"/>
          <w:sz w:val="28"/>
          <w:szCs w:val="28"/>
        </w:rPr>
        <w:t>",&amp;</w:t>
      </w:r>
      <w:proofErr w:type="gramEnd"/>
      <w:r w:rsidRPr="00FB1A63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>);</w:t>
      </w:r>
    </w:p>
    <w:p w14:paraId="6AE51514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ab/>
      </w:r>
    </w:p>
    <w:p w14:paraId="71668CE9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FB1A63">
        <w:rPr>
          <w:rFonts w:ascii="Times New Roman" w:hAnsi="Times New Roman" w:cs="Times New Roman"/>
          <w:sz w:val="28"/>
          <w:szCs w:val="28"/>
        </w:rPr>
        <w:t>printf(</w:t>
      </w:r>
      <w:proofErr w:type="gramEnd"/>
      <w:r w:rsidRPr="00FB1A63">
        <w:rPr>
          <w:rFonts w:ascii="Times New Roman" w:hAnsi="Times New Roman" w:cs="Times New Roman"/>
          <w:sz w:val="28"/>
          <w:szCs w:val="28"/>
        </w:rPr>
        <w:t>"\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n%d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 xml:space="preserve"> maximum number is %d",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m,number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>[m-1]);</w:t>
      </w:r>
    </w:p>
    <w:p w14:paraId="0638AF2C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FB1A63">
        <w:rPr>
          <w:rFonts w:ascii="Times New Roman" w:hAnsi="Times New Roman" w:cs="Times New Roman"/>
          <w:sz w:val="28"/>
          <w:szCs w:val="28"/>
        </w:rPr>
        <w:t>printf(</w:t>
      </w:r>
      <w:proofErr w:type="gramEnd"/>
      <w:r w:rsidRPr="00FB1A63">
        <w:rPr>
          <w:rFonts w:ascii="Times New Roman" w:hAnsi="Times New Roman" w:cs="Times New Roman"/>
          <w:sz w:val="28"/>
          <w:szCs w:val="28"/>
        </w:rPr>
        <w:t>"\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nEnter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 xml:space="preserve"> the Nth minimum =");</w:t>
      </w:r>
    </w:p>
    <w:p w14:paraId="47A4ED72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ab/>
        <w:t>scanf("%d</w:t>
      </w:r>
      <w:proofErr w:type="gramStart"/>
      <w:r w:rsidRPr="00FB1A63">
        <w:rPr>
          <w:rFonts w:ascii="Times New Roman" w:hAnsi="Times New Roman" w:cs="Times New Roman"/>
          <w:sz w:val="28"/>
          <w:szCs w:val="28"/>
        </w:rPr>
        <w:t>",&amp;</w:t>
      </w:r>
      <w:proofErr w:type="spellStart"/>
      <w:proofErr w:type="gramEnd"/>
      <w:r w:rsidRPr="00FB1A63">
        <w:rPr>
          <w:rFonts w:ascii="Times New Roman" w:hAnsi="Times New Roman" w:cs="Times New Roman"/>
          <w:sz w:val="28"/>
          <w:szCs w:val="28"/>
        </w:rPr>
        <w:t>nt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>);</w:t>
      </w:r>
    </w:p>
    <w:p w14:paraId="1D360CAD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ab/>
      </w:r>
    </w:p>
    <w:p w14:paraId="3D910FA8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FB1A63">
        <w:rPr>
          <w:rFonts w:ascii="Times New Roman" w:hAnsi="Times New Roman" w:cs="Times New Roman"/>
          <w:sz w:val="28"/>
          <w:szCs w:val="28"/>
        </w:rPr>
        <w:t>printf(</w:t>
      </w:r>
      <w:proofErr w:type="gramEnd"/>
      <w:r w:rsidRPr="00FB1A63">
        <w:rPr>
          <w:rFonts w:ascii="Times New Roman" w:hAnsi="Times New Roman" w:cs="Times New Roman"/>
          <w:sz w:val="28"/>
          <w:szCs w:val="28"/>
        </w:rPr>
        <w:t>"\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n%d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 xml:space="preserve"> minimum number is %d",</w:t>
      </w:r>
      <w:proofErr w:type="spellStart"/>
      <w:r w:rsidRPr="00FB1A63">
        <w:rPr>
          <w:rFonts w:ascii="Times New Roman" w:hAnsi="Times New Roman" w:cs="Times New Roman"/>
          <w:sz w:val="28"/>
          <w:szCs w:val="28"/>
        </w:rPr>
        <w:t>nt,rev</w:t>
      </w:r>
      <w:proofErr w:type="spellEnd"/>
      <w:r w:rsidRPr="00FB1A63">
        <w:rPr>
          <w:rFonts w:ascii="Times New Roman" w:hAnsi="Times New Roman" w:cs="Times New Roman"/>
          <w:sz w:val="28"/>
          <w:szCs w:val="28"/>
        </w:rPr>
        <w:t>[nt-1]);</w:t>
      </w:r>
    </w:p>
    <w:p w14:paraId="01126C76" w14:textId="77777777" w:rsidR="00FB1A63" w:rsidRP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lastRenderedPageBreak/>
        <w:tab/>
        <w:t>return 0</w:t>
      </w:r>
      <w:proofErr w:type="gramStart"/>
      <w:r w:rsidRPr="00FB1A63">
        <w:rPr>
          <w:rFonts w:ascii="Times New Roman" w:hAnsi="Times New Roman" w:cs="Times New Roman"/>
          <w:sz w:val="28"/>
          <w:szCs w:val="28"/>
        </w:rPr>
        <w:t>; }</w:t>
      </w:r>
      <w:proofErr w:type="gramEnd"/>
    </w:p>
    <w:p w14:paraId="0CE95DB1" w14:textId="6213BC11" w:rsidR="00FB1A63" w:rsidRDefault="00FB1A63" w:rsidP="00FB1A63">
      <w:pPr>
        <w:rPr>
          <w:rFonts w:ascii="Times New Roman" w:hAnsi="Times New Roman" w:cs="Times New Roman"/>
          <w:sz w:val="28"/>
          <w:szCs w:val="28"/>
        </w:rPr>
      </w:pPr>
      <w:r w:rsidRPr="00FB1A63">
        <w:rPr>
          <w:rFonts w:ascii="Times New Roman" w:hAnsi="Times New Roman" w:cs="Times New Roman"/>
          <w:sz w:val="28"/>
          <w:szCs w:val="28"/>
        </w:rPr>
        <w:t>OUTPUT:</w:t>
      </w:r>
    </w:p>
    <w:p w14:paraId="2A22CD37" w14:textId="4B536C53" w:rsidR="00FB1A63" w:rsidRPr="00C62638" w:rsidRDefault="00FB1A63" w:rsidP="00FB1A63">
      <w:pPr>
        <w:rPr>
          <w:ins w:id="709" w:author="Omkar kurra" w:date="2023-02-10T11:40:00Z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6F8F48" wp14:editId="1A9B59D3">
            <wp:extent cx="3536950" cy="123825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35" t="24818" r="19455" b="36774"/>
                    <a:stretch/>
                  </pic:blipFill>
                  <pic:spPr bwMode="auto">
                    <a:xfrm>
                      <a:off x="0" y="0"/>
                      <a:ext cx="353695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2241D" w14:textId="77777777" w:rsidR="000E2EE9" w:rsidRPr="00C62638" w:rsidRDefault="000E2EE9" w:rsidP="000E2EE9">
      <w:pPr>
        <w:rPr>
          <w:ins w:id="710" w:author="Omkar kurra" w:date="2023-02-10T11:40:00Z"/>
          <w:rFonts w:ascii="Times New Roman" w:hAnsi="Times New Roman" w:cs="Times New Roman"/>
          <w:sz w:val="28"/>
          <w:szCs w:val="28"/>
        </w:rPr>
      </w:pPr>
    </w:p>
    <w:p w14:paraId="19C39172" w14:textId="7EAF889E" w:rsidR="000E2EE9" w:rsidRPr="00C62638" w:rsidRDefault="000E2EE9" w:rsidP="000E2EE9">
      <w:pPr>
        <w:rPr>
          <w:ins w:id="711" w:author="Omkar kurra" w:date="2023-02-10T11:40:00Z"/>
          <w:rFonts w:ascii="Times New Roman" w:hAnsi="Times New Roman" w:cs="Times New Roman"/>
          <w:sz w:val="28"/>
          <w:szCs w:val="28"/>
        </w:rPr>
      </w:pPr>
    </w:p>
    <w:p w14:paraId="2F191D2B" w14:textId="77777777" w:rsidR="000E2EE9" w:rsidRPr="00C62638" w:rsidRDefault="000E2EE9" w:rsidP="000E2EE9">
      <w:pPr>
        <w:rPr>
          <w:ins w:id="712" w:author="Omkar kurra" w:date="2023-02-10T11:40:00Z"/>
          <w:rFonts w:ascii="Times New Roman" w:hAnsi="Times New Roman" w:cs="Times New Roman"/>
          <w:sz w:val="28"/>
          <w:szCs w:val="28"/>
        </w:rPr>
      </w:pPr>
    </w:p>
    <w:p w14:paraId="7147FFAC" w14:textId="1096F747" w:rsidR="003D21D4" w:rsidRPr="009764EA" w:rsidRDefault="003D21D4" w:rsidP="003D21D4">
      <w:pPr>
        <w:rPr>
          <w:rFonts w:ascii="Times New Roman" w:hAnsi="Times New Roman" w:cs="Times New Roman"/>
          <w:sz w:val="28"/>
          <w:szCs w:val="28"/>
        </w:rPr>
      </w:pPr>
    </w:p>
    <w:sectPr w:rsidR="003D21D4" w:rsidRPr="009764EA">
      <w:headerReference w:type="default" r:id="rId21"/>
      <w:foot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E50512" w14:textId="77777777" w:rsidR="00B94EEF" w:rsidRDefault="00B94EEF" w:rsidP="00B94EEF">
      <w:pPr>
        <w:spacing w:after="0" w:line="240" w:lineRule="auto"/>
      </w:pPr>
      <w:r>
        <w:separator/>
      </w:r>
    </w:p>
  </w:endnote>
  <w:endnote w:type="continuationSeparator" w:id="0">
    <w:p w14:paraId="5A907E12" w14:textId="77777777" w:rsidR="00B94EEF" w:rsidRDefault="00B94EEF" w:rsidP="00B94EEF">
      <w:pPr>
        <w:spacing w:after="0" w:line="240" w:lineRule="auto"/>
      </w:pPr>
      <w:r>
        <w:continuationSeparator/>
      </w:r>
    </w:p>
  </w:endnote>
  <w:endnote w:type="continuationNotice" w:id="1">
    <w:p w14:paraId="1CC59CF9" w14:textId="77777777" w:rsidR="00437738" w:rsidRDefault="0043773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F79832" w14:textId="77777777" w:rsidR="00437738" w:rsidRDefault="0043773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F9061B" w14:textId="77777777" w:rsidR="00B94EEF" w:rsidRDefault="00B94EEF" w:rsidP="00B94EEF">
      <w:pPr>
        <w:spacing w:after="0" w:line="240" w:lineRule="auto"/>
      </w:pPr>
      <w:r>
        <w:separator/>
      </w:r>
    </w:p>
  </w:footnote>
  <w:footnote w:type="continuationSeparator" w:id="0">
    <w:p w14:paraId="63DCD3DA" w14:textId="77777777" w:rsidR="00B94EEF" w:rsidRDefault="00B94EEF" w:rsidP="00B94EEF">
      <w:pPr>
        <w:spacing w:after="0" w:line="240" w:lineRule="auto"/>
      </w:pPr>
      <w:r>
        <w:continuationSeparator/>
      </w:r>
    </w:p>
  </w:footnote>
  <w:footnote w:type="continuationNotice" w:id="1">
    <w:p w14:paraId="3D1F7212" w14:textId="77777777" w:rsidR="00437738" w:rsidRDefault="0043773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0C362A" w14:textId="716D6D6B" w:rsidR="00B94EEF" w:rsidRPr="00B94EEF" w:rsidRDefault="00B94EEF">
    <w:pPr>
      <w:pStyle w:val="Header"/>
      <w:rPr>
        <w:rFonts w:ascii="Times New Roman" w:hAnsi="Times New Roman" w:cs="Times New Roman"/>
        <w:sz w:val="44"/>
        <w:szCs w:val="44"/>
        <w:lang w:val="en-US"/>
      </w:rPr>
    </w:pPr>
    <w:r w:rsidRPr="00B94EEF">
      <w:rPr>
        <w:rFonts w:ascii="Times New Roman" w:hAnsi="Times New Roman" w:cs="Times New Roman"/>
        <w:sz w:val="44"/>
        <w:szCs w:val="44"/>
        <w:lang w:val="en-US"/>
      </w:rPr>
      <w:t>DAY 2 DOX</w:t>
    </w:r>
  </w:p>
  <w:p w14:paraId="0E0B9890" w14:textId="77777777" w:rsidR="00B94EEF" w:rsidRPr="00B94EEF" w:rsidRDefault="00B94EEF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075FE"/>
    <w:multiLevelType w:val="hybridMultilevel"/>
    <w:tmpl w:val="14543FA0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EE58E1"/>
    <w:multiLevelType w:val="hybridMultilevel"/>
    <w:tmpl w:val="19B6E358"/>
    <w:lvl w:ilvl="0" w:tplc="3286ADDA">
      <w:start w:val="1"/>
      <w:numFmt w:val="decimal"/>
      <w:lvlText w:val="%1."/>
      <w:lvlJc w:val="left"/>
      <w:pPr>
        <w:ind w:left="1080" w:hanging="720"/>
      </w:pPr>
      <w:rPr>
        <w:rFonts w:asciiTheme="minorHAnsi" w:hAnsiTheme="minorHAnsi" w:cstheme="minorBidi"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9410270">
    <w:abstractNumId w:val="1"/>
  </w:num>
  <w:num w:numId="2" w16cid:durableId="1895379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Omkar kurra">
    <w15:presenceInfo w15:providerId="Windows Live" w15:userId="2e75c0995c413bc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EEF"/>
    <w:rsid w:val="000E2EE9"/>
    <w:rsid w:val="00182FC7"/>
    <w:rsid w:val="003C754A"/>
    <w:rsid w:val="003D21D4"/>
    <w:rsid w:val="00437738"/>
    <w:rsid w:val="00442808"/>
    <w:rsid w:val="00755B4D"/>
    <w:rsid w:val="00782423"/>
    <w:rsid w:val="008E617E"/>
    <w:rsid w:val="009764EA"/>
    <w:rsid w:val="00B94EEF"/>
    <w:rsid w:val="00C62638"/>
    <w:rsid w:val="00E757F0"/>
    <w:rsid w:val="00FB1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497284"/>
  <w15:chartTrackingRefBased/>
  <w15:docId w15:val="{24A2DABC-3621-4A15-8DE5-98BD5166C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94E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4EEF"/>
  </w:style>
  <w:style w:type="paragraph" w:styleId="Footer">
    <w:name w:val="footer"/>
    <w:basedOn w:val="Normal"/>
    <w:link w:val="FooterChar"/>
    <w:uiPriority w:val="99"/>
    <w:unhideWhenUsed/>
    <w:rsid w:val="00B94E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4EEF"/>
  </w:style>
  <w:style w:type="paragraph" w:styleId="ListParagraph">
    <w:name w:val="List Paragraph"/>
    <w:basedOn w:val="Normal"/>
    <w:uiPriority w:val="34"/>
    <w:qFormat/>
    <w:rsid w:val="00B94EEF"/>
    <w:pPr>
      <w:ind w:left="720"/>
      <w:contextualSpacing/>
    </w:pPr>
  </w:style>
  <w:style w:type="paragraph" w:styleId="Revision">
    <w:name w:val="Revision"/>
    <w:hidden/>
    <w:uiPriority w:val="99"/>
    <w:semiHidden/>
    <w:rsid w:val="0043773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3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2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9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617479-B045-4579-9A6A-EABA2C5529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29</Pages>
  <Words>2280</Words>
  <Characters>12996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Omkar kurra</dc:creator>
  <cp:keywords/>
  <dc:description/>
  <cp:lastModifiedBy>Omkar kurra</cp:lastModifiedBy>
  <cp:revision>3</cp:revision>
  <dcterms:created xsi:type="dcterms:W3CDTF">2023-02-09T08:06:00Z</dcterms:created>
  <dcterms:modified xsi:type="dcterms:W3CDTF">2023-02-10T08:56:00Z</dcterms:modified>
</cp:coreProperties>
</file>